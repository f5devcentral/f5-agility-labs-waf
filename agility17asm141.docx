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people+xml" PartName="/word/peop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F9D7F" w14:textId="5F188F2A" w:rsidR="00727936" w:rsidRPr="0027023E" w:rsidDel="00EA6601" w:rsidRDefault="00EA6601" w:rsidP="00727936">
      <w:pPr>
        <w:spacing w:after="300"/>
        <w:contextualSpacing/>
        <w:rPr>
          <w:del w:id="0" w:author="Chad Jenison [2]" w:date="2017-07-12T12:51:00Z"/>
          <w:rFonts w:asciiTheme="minorHAnsi" w:hAnsiTheme="minorHAnsi"/>
          <w:color w:val="000000"/>
          <w:spacing w:val="5"/>
          <w:kern w:val="28"/>
          <w:sz w:val="96"/>
          <w:szCs w:val="96"/>
          <w:rPrChange w:id="1" w:author="Brad Scherer" w:date="2017-06-20T16:40:00Z">
            <w:rPr>
              <w:del w:id="2" w:author="Chad Jenison [2]" w:date="2017-07-12T12:51:00Z"/>
              <w:color w:val="000000"/>
              <w:spacing w:val="5"/>
              <w:kern w:val="28"/>
              <w:sz w:val="96"/>
              <w:szCs w:val="96"/>
            </w:rPr>
          </w:rPrChange>
        </w:rPr>
      </w:pPr>
      <w:ins w:id="3" w:author="Chad Jenison [2]" w:date="2017-07-12T12:51:00Z">
        <w:r w:rsidRPr="00EA6601">
          <w:rPr>
            <w:rFonts w:asciiTheme="minorHAnsi" w:hAnsiTheme="minorHAnsi"/>
            <w:noProof/>
            <w:color w:val="000000"/>
            <w:spacing w:val="5"/>
            <w:kern w:val="28"/>
            <w:sz w:val="96"/>
            <w:szCs w:val="52"/>
          </w:rPr>
          <w:t>F5 WAF; Practical Intro to L7 Security</w:t>
        </w:r>
      </w:ins>
      <w:del w:id="4" w:author="Chad Jenison [2]" w:date="2017-07-12T12:51:00Z">
        <w:r w:rsidR="00727936" w:rsidRPr="0027023E" w:rsidDel="00EA6601">
          <w:rPr>
            <w:rFonts w:asciiTheme="minorHAnsi" w:hAnsiTheme="minorHAnsi"/>
            <w:noProof/>
            <w:color w:val="000000"/>
            <w:spacing w:val="5"/>
            <w:kern w:val="28"/>
            <w:sz w:val="96"/>
            <w:szCs w:val="52"/>
            <w:rPrChange w:id="5" w:author="Brad Scherer" w:date="2017-06-20T16:40:00Z">
              <w:rPr>
                <w:noProof/>
                <w:color w:val="000000"/>
                <w:spacing w:val="5"/>
                <w:kern w:val="28"/>
                <w:sz w:val="96"/>
                <w:szCs w:val="52"/>
              </w:rPr>
            </w:rPrChange>
          </w:rPr>
          <mc:AlternateContent>
            <mc:Choice Requires="wps">
              <w:drawing>
                <wp:anchor distT="0" distB="0" distL="114300" distR="114300" simplePos="0" relativeHeight="251658240" behindDoc="0" locked="0" layoutInCell="1" allowOverlap="1" wp14:anchorId="10BA00DC" wp14:editId="4ABFA4CE">
                  <wp:simplePos x="0" y="0"/>
                  <wp:positionH relativeFrom="column">
                    <wp:posOffset>1219200</wp:posOffset>
                  </wp:positionH>
                  <wp:positionV relativeFrom="paragraph">
                    <wp:posOffset>1828800</wp:posOffset>
                  </wp:positionV>
                  <wp:extent cx="0" cy="0"/>
                  <wp:effectExtent l="0" t="0" r="0" b="0"/>
                  <wp:wrapNone/>
                  <wp:docPr id="5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FFFF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line w14:anchorId="279B0197"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2in" to="96pt,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" stroked="f" strokecolor="yellow">
                  <v:stroke endarrow="block"/>
                </v:line>
              </w:pict>
            </mc:Fallback>
          </mc:AlternateContent>
        </w:r>
      </w:del>
      <w:ins w:id="6" w:author="Chad Jenison [2]" w:date="2017-07-12T12:51:00Z">
        <w:r>
          <w:rPr>
            <w:rFonts w:asciiTheme="minorHAnsi" w:hAnsiTheme="minorHAnsi"/>
            <w:noProof/>
            <w:color w:val="000000"/>
            <w:spacing w:val="5"/>
            <w:kern w:val="28"/>
            <w:sz w:val="96"/>
            <w:szCs w:val="52"/>
          </w:rPr>
          <w:t xml:space="preserve"> – F5 Agility 2017</w:t>
        </w:r>
      </w:ins>
      <w:bookmarkStart w:id="7" w:name="_GoBack"/>
      <w:bookmarkEnd w:id="7"/>
      <w:del w:id="8" w:author="Chad Jenison [2]" w:date="2017-07-12T12:51:00Z">
        <w:r w:rsidR="00727936" w:rsidRPr="0027023E" w:rsidDel="00EA6601">
          <w:rPr>
            <w:rFonts w:asciiTheme="minorHAnsi" w:hAnsiTheme="minorHAnsi"/>
            <w:color w:val="000000"/>
            <w:spacing w:val="5"/>
            <w:kern w:val="28"/>
            <w:sz w:val="96"/>
            <w:szCs w:val="96"/>
            <w:rPrChange w:id="9" w:author="Brad Scherer" w:date="2017-06-20T16:40:00Z">
              <w:rPr>
                <w:color w:val="000000"/>
                <w:spacing w:val="5"/>
                <w:kern w:val="28"/>
                <w:sz w:val="96"/>
                <w:szCs w:val="96"/>
              </w:rPr>
            </w:rPrChange>
          </w:rPr>
          <w:delText>F5 Networks Agility 201</w:delText>
        </w:r>
        <w:r w:rsidR="001306DF" w:rsidRPr="0027023E" w:rsidDel="00EA6601">
          <w:rPr>
            <w:rFonts w:asciiTheme="minorHAnsi" w:hAnsiTheme="minorHAnsi"/>
            <w:color w:val="000000"/>
            <w:spacing w:val="5"/>
            <w:kern w:val="28"/>
            <w:sz w:val="96"/>
            <w:szCs w:val="96"/>
            <w:rPrChange w:id="10" w:author="Brad Scherer" w:date="2017-06-20T16:40:00Z">
              <w:rPr>
                <w:color w:val="000000"/>
                <w:spacing w:val="5"/>
                <w:kern w:val="28"/>
                <w:sz w:val="96"/>
                <w:szCs w:val="96"/>
              </w:rPr>
            </w:rPrChange>
          </w:rPr>
          <w:delText>7</w:delText>
        </w:r>
        <w:r w:rsidR="00727936" w:rsidRPr="0027023E" w:rsidDel="00EA6601">
          <w:rPr>
            <w:rFonts w:asciiTheme="minorHAnsi" w:hAnsiTheme="minorHAnsi"/>
            <w:color w:val="000000"/>
            <w:spacing w:val="5"/>
            <w:kern w:val="28"/>
            <w:sz w:val="96"/>
            <w:szCs w:val="96"/>
            <w:rPrChange w:id="11" w:author="Brad Scherer" w:date="2017-06-20T16:40:00Z">
              <w:rPr>
                <w:color w:val="000000"/>
                <w:spacing w:val="5"/>
                <w:kern w:val="28"/>
                <w:sz w:val="96"/>
                <w:szCs w:val="96"/>
              </w:rPr>
            </w:rPrChange>
          </w:rPr>
          <w:delText xml:space="preserve">: Introduction to Application Security Manager </w:delText>
        </w:r>
        <w:r w:rsidR="00C36446" w:rsidRPr="0027023E" w:rsidDel="00EA6601">
          <w:rPr>
            <w:rFonts w:asciiTheme="minorHAnsi" w:hAnsiTheme="minorHAnsi"/>
            <w:color w:val="000000"/>
            <w:spacing w:val="5"/>
            <w:kern w:val="28"/>
            <w:sz w:val="96"/>
            <w:szCs w:val="96"/>
            <w:rPrChange w:id="12" w:author="Brad Scherer" w:date="2017-06-20T16:40:00Z">
              <w:rPr>
                <w:color w:val="000000"/>
                <w:spacing w:val="5"/>
                <w:kern w:val="28"/>
                <w:sz w:val="96"/>
                <w:szCs w:val="96"/>
              </w:rPr>
            </w:rPrChange>
          </w:rPr>
          <w:delText>(ASM 1</w:delText>
        </w:r>
        <w:r w:rsidR="001306DF" w:rsidRPr="0027023E" w:rsidDel="00EA6601">
          <w:rPr>
            <w:rFonts w:asciiTheme="minorHAnsi" w:hAnsiTheme="minorHAnsi"/>
            <w:color w:val="000000"/>
            <w:spacing w:val="5"/>
            <w:kern w:val="28"/>
            <w:sz w:val="96"/>
            <w:szCs w:val="96"/>
            <w:rPrChange w:id="13" w:author="Brad Scherer" w:date="2017-06-20T16:40:00Z">
              <w:rPr>
                <w:color w:val="000000"/>
                <w:spacing w:val="5"/>
                <w:kern w:val="28"/>
                <w:sz w:val="96"/>
                <w:szCs w:val="96"/>
              </w:rPr>
            </w:rPrChange>
          </w:rPr>
          <w:delText>4</w:delText>
        </w:r>
        <w:r w:rsidR="00C36446" w:rsidRPr="0027023E" w:rsidDel="00EA6601">
          <w:rPr>
            <w:rFonts w:asciiTheme="minorHAnsi" w:hAnsiTheme="minorHAnsi"/>
            <w:color w:val="000000"/>
            <w:spacing w:val="5"/>
            <w:kern w:val="28"/>
            <w:sz w:val="96"/>
            <w:szCs w:val="96"/>
            <w:rPrChange w:id="14" w:author="Brad Scherer" w:date="2017-06-20T16:40:00Z">
              <w:rPr>
                <w:color w:val="000000"/>
                <w:spacing w:val="5"/>
                <w:kern w:val="28"/>
                <w:sz w:val="96"/>
                <w:szCs w:val="96"/>
              </w:rPr>
            </w:rPrChange>
          </w:rPr>
          <w:delText xml:space="preserve">1) </w:delText>
        </w:r>
        <w:r w:rsidR="00727936" w:rsidRPr="0027023E" w:rsidDel="00EA6601">
          <w:rPr>
            <w:rFonts w:asciiTheme="minorHAnsi" w:hAnsiTheme="minorHAnsi"/>
            <w:color w:val="000000"/>
            <w:spacing w:val="5"/>
            <w:kern w:val="28"/>
            <w:sz w:val="96"/>
            <w:szCs w:val="96"/>
            <w:rPrChange w:id="15" w:author="Brad Scherer" w:date="2017-06-20T16:40:00Z">
              <w:rPr>
                <w:color w:val="000000"/>
                <w:spacing w:val="5"/>
                <w:kern w:val="28"/>
                <w:sz w:val="96"/>
                <w:szCs w:val="96"/>
              </w:rPr>
            </w:rPrChange>
          </w:rPr>
          <w:delText>Lab Guide</w:delText>
        </w:r>
      </w:del>
    </w:p>
    <w:p w14:paraId="5F6E9AF0" w14:textId="77777777" w:rsidR="00727936" w:rsidRPr="0027023E" w:rsidRDefault="00727936" w:rsidP="00727936">
      <w:pPr>
        <w:rPr>
          <w:rFonts w:asciiTheme="minorHAnsi" w:hAnsiTheme="minorHAnsi" w:cs="Calibri"/>
          <w:sz w:val="40"/>
          <w:szCs w:val="48"/>
          <w:lang w:bidi="he-IL"/>
          <w:rPrChange w:id="16" w:author="Brad Scherer" w:date="2017-06-20T16:40:00Z">
            <w:rPr>
              <w:rFonts w:cs="Calibri"/>
              <w:sz w:val="40"/>
              <w:szCs w:val="48"/>
              <w:lang w:bidi="he-IL"/>
            </w:rPr>
          </w:rPrChange>
        </w:rPr>
      </w:pPr>
    </w:p>
    <w:p w14:paraId="313AD323" w14:textId="77777777" w:rsidR="00727936" w:rsidRPr="0027023E" w:rsidRDefault="00727936" w:rsidP="00727936">
      <w:pPr>
        <w:rPr>
          <w:rFonts w:asciiTheme="minorHAnsi" w:hAnsiTheme="minorHAnsi" w:cs="Calibri"/>
          <w:sz w:val="40"/>
          <w:szCs w:val="48"/>
          <w:lang w:bidi="he-IL"/>
          <w:rPrChange w:id="17" w:author="Brad Scherer" w:date="2017-06-20T16:40:00Z">
            <w:rPr>
              <w:rFonts w:cs="Calibri"/>
              <w:sz w:val="40"/>
              <w:szCs w:val="48"/>
              <w:lang w:bidi="he-IL"/>
            </w:rPr>
          </w:rPrChange>
        </w:rPr>
      </w:pPr>
    </w:p>
    <w:p w14:paraId="38C2B969" w14:textId="77777777" w:rsidR="00727936" w:rsidRPr="0027023E" w:rsidRDefault="00727936" w:rsidP="00727936">
      <w:pPr>
        <w:rPr>
          <w:rFonts w:asciiTheme="minorHAnsi" w:hAnsiTheme="minorHAnsi" w:cs="Calibri"/>
          <w:sz w:val="40"/>
          <w:szCs w:val="48"/>
          <w:lang w:bidi="he-IL"/>
          <w:rPrChange w:id="18" w:author="Brad Scherer" w:date="2017-06-20T16:40:00Z">
            <w:rPr>
              <w:rFonts w:cs="Calibri"/>
              <w:sz w:val="40"/>
              <w:szCs w:val="48"/>
              <w:lang w:bidi="he-IL"/>
            </w:rPr>
          </w:rPrChange>
        </w:rPr>
      </w:pPr>
    </w:p>
    <w:p w14:paraId="0C8CDE56" w14:textId="77777777" w:rsidR="00727936" w:rsidRPr="0027023E" w:rsidRDefault="00727936" w:rsidP="00727936">
      <w:pPr>
        <w:rPr>
          <w:rFonts w:asciiTheme="minorHAnsi" w:hAnsiTheme="minorHAnsi" w:cs="Calibri"/>
          <w:sz w:val="40"/>
          <w:szCs w:val="48"/>
          <w:lang w:bidi="he-IL"/>
          <w:rPrChange w:id="19" w:author="Brad Scherer" w:date="2017-06-20T16:40:00Z">
            <w:rPr>
              <w:rFonts w:cs="Calibri"/>
              <w:sz w:val="40"/>
              <w:szCs w:val="48"/>
              <w:lang w:bidi="he-IL"/>
            </w:rPr>
          </w:rPrChange>
        </w:rPr>
      </w:pPr>
    </w:p>
    <w:p w14:paraId="284E5062" w14:textId="77777777" w:rsidR="00727936" w:rsidRPr="0027023E" w:rsidRDefault="00727936" w:rsidP="00727936">
      <w:pPr>
        <w:rPr>
          <w:rFonts w:asciiTheme="minorHAnsi" w:hAnsiTheme="minorHAnsi" w:cs="Calibri"/>
          <w:sz w:val="40"/>
          <w:szCs w:val="40"/>
          <w:lang w:bidi="he-IL"/>
          <w:rPrChange w:id="20" w:author="Brad Scherer" w:date="2017-06-20T16:40:00Z">
            <w:rPr>
              <w:rFonts w:cs="Calibri"/>
              <w:sz w:val="40"/>
              <w:szCs w:val="40"/>
              <w:lang w:bidi="he-IL"/>
            </w:rPr>
          </w:rPrChange>
        </w:rPr>
      </w:pPr>
      <w:r w:rsidRPr="0027023E">
        <w:rPr>
          <w:rFonts w:asciiTheme="minorHAnsi" w:hAnsiTheme="minorHAnsi" w:cs="Calibri"/>
          <w:sz w:val="40"/>
          <w:szCs w:val="40"/>
          <w:lang w:bidi="he-IL"/>
          <w:rPrChange w:id="21" w:author="Brad Scherer" w:date="2017-06-20T16:40:00Z">
            <w:rPr>
              <w:rFonts w:cs="Calibri"/>
              <w:sz w:val="40"/>
              <w:szCs w:val="40"/>
              <w:lang w:bidi="he-IL"/>
            </w:rPr>
          </w:rPrChange>
        </w:rPr>
        <w:t>Participant Hands-on Lab Guide</w:t>
      </w:r>
    </w:p>
    <w:p w14:paraId="6FCB89E3" w14:textId="77777777" w:rsidR="00727936" w:rsidRPr="0027023E" w:rsidRDefault="00727936" w:rsidP="00727936">
      <w:pPr>
        <w:spacing w:after="300"/>
        <w:contextualSpacing/>
        <w:rPr>
          <w:rFonts w:asciiTheme="minorHAnsi" w:hAnsiTheme="minorHAnsi"/>
          <w:color w:val="000000"/>
          <w:spacing w:val="5"/>
          <w:kern w:val="28"/>
          <w:sz w:val="96"/>
          <w:szCs w:val="52"/>
          <w:rPrChange w:id="22" w:author="Brad Scherer" w:date="2017-06-20T16:40:00Z">
            <w:rPr>
              <w:color w:val="000000"/>
              <w:spacing w:val="5"/>
              <w:kern w:val="28"/>
              <w:sz w:val="96"/>
              <w:szCs w:val="52"/>
            </w:rPr>
          </w:rPrChange>
        </w:rPr>
      </w:pPr>
    </w:p>
    <w:p w14:paraId="103F7D6D" w14:textId="2B8B0927" w:rsidR="006E65B1" w:rsidRPr="0027023E" w:rsidRDefault="006E65B1">
      <w:pPr>
        <w:rPr>
          <w:rFonts w:asciiTheme="minorHAnsi" w:hAnsiTheme="minorHAnsi"/>
        </w:rPr>
      </w:pPr>
    </w:p>
    <w:p w14:paraId="57F1291C" w14:textId="77777777" w:rsidR="00727936" w:rsidRPr="0027023E" w:rsidRDefault="00727936" w:rsidP="00CE285E">
      <w:pPr>
        <w:tabs>
          <w:tab w:val="left" w:pos="6907"/>
        </w:tabs>
        <w:spacing w:after="200" w:line="276" w:lineRule="auto"/>
        <w:rPr>
          <w:rFonts w:asciiTheme="minorHAnsi" w:hAnsiTheme="minorHAnsi"/>
        </w:rPr>
      </w:pPr>
    </w:p>
    <w:p w14:paraId="456E517E" w14:textId="77777777" w:rsidR="00C36446" w:rsidRPr="0027023E" w:rsidRDefault="00C36446" w:rsidP="00CE285E">
      <w:pPr>
        <w:tabs>
          <w:tab w:val="left" w:pos="6907"/>
        </w:tabs>
        <w:spacing w:after="200" w:line="276" w:lineRule="auto"/>
        <w:rPr>
          <w:rFonts w:asciiTheme="minorHAnsi" w:hAnsiTheme="minorHAnsi"/>
        </w:rPr>
      </w:pPr>
    </w:p>
    <w:p w14:paraId="3DA64A34" w14:textId="77777777" w:rsidR="00727936" w:rsidRPr="0027023E" w:rsidRDefault="00727936" w:rsidP="00CE285E">
      <w:pPr>
        <w:tabs>
          <w:tab w:val="left" w:pos="6907"/>
        </w:tabs>
        <w:spacing w:after="200" w:line="276" w:lineRule="auto"/>
        <w:rPr>
          <w:rFonts w:asciiTheme="minorHAnsi" w:hAnsiTheme="minorHAnsi"/>
        </w:rPr>
      </w:pPr>
    </w:p>
    <w:p w14:paraId="3659CBE7" w14:textId="77777777" w:rsidR="00693882" w:rsidRPr="0027023E" w:rsidRDefault="00727936" w:rsidP="00CE285E">
      <w:pPr>
        <w:tabs>
          <w:tab w:val="left" w:pos="6907"/>
        </w:tabs>
        <w:spacing w:after="200" w:line="276" w:lineRule="auto"/>
        <w:rPr>
          <w:rFonts w:asciiTheme="minorHAnsi" w:hAnsiTheme="minorHAnsi"/>
        </w:rPr>
      </w:pPr>
      <w:r w:rsidRPr="0027023E">
        <w:rPr>
          <w:rFonts w:asciiTheme="minorHAnsi" w:hAnsiTheme="minorHAnsi"/>
          <w:noProof/>
          <w:sz w:val="28"/>
          <w:rPrChange w:id="23" w:author="Brad Scherer" w:date="2017-06-20T16:40:00Z">
            <w:rPr>
              <w:noProof/>
              <w:sz w:val="28"/>
            </w:rPr>
          </w:rPrChange>
        </w:rPr>
        <w:drawing>
          <wp:inline distT="0" distB="0" distL="0" distR="0" wp14:anchorId="0DB171FE" wp14:editId="6B6EE73A">
            <wp:extent cx="1770892" cy="563881"/>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logo-tagline-right-solid-rgb.png"/>
                    <pic:cNvPicPr/>
                  </pic:nvPicPr>
                  <pic:blipFill>
                    <a:blip r:embed="rId8">
                      <a:extLst>
                        <a:ext uri="{28A0092B-C50C-407E-A947-70E740481C1C}">
                          <a14:useLocalDpi xmlns:a14="http://schemas.microsoft.com/office/drawing/2010/main" val="0"/>
                        </a:ext>
                      </a:extLst>
                    </a:blip>
                    <a:stretch>
                      <a:fillRect/>
                    </a:stretch>
                  </pic:blipFill>
                  <pic:spPr>
                    <a:xfrm>
                      <a:off x="0" y="0"/>
                      <a:ext cx="1770892" cy="563881"/>
                    </a:xfrm>
                    <a:prstGeom prst="rect">
                      <a:avLst/>
                    </a:prstGeom>
                  </pic:spPr>
                </pic:pic>
              </a:graphicData>
            </a:graphic>
          </wp:inline>
        </w:drawing>
      </w:r>
    </w:p>
    <w:p w14:paraId="394BB729" w14:textId="6248F289" w:rsidR="00693882" w:rsidRPr="0027023E" w:rsidRDefault="00693882" w:rsidP="00693882">
      <w:pPr>
        <w:jc w:val="right"/>
        <w:rPr>
          <w:rFonts w:asciiTheme="minorHAnsi" w:hAnsiTheme="minorHAnsi" w:cs="Calibri"/>
          <w:sz w:val="28"/>
          <w:szCs w:val="28"/>
          <w:lang w:bidi="he-IL"/>
          <w:rPrChange w:id="24" w:author="Brad Scherer" w:date="2017-06-20T16:40:00Z">
            <w:rPr>
              <w:rFonts w:cs="Calibri"/>
              <w:sz w:val="28"/>
              <w:szCs w:val="28"/>
              <w:lang w:bidi="he-IL"/>
            </w:rPr>
          </w:rPrChange>
        </w:rPr>
      </w:pPr>
      <w:r w:rsidRPr="0027023E">
        <w:rPr>
          <w:rFonts w:asciiTheme="minorHAnsi" w:hAnsiTheme="minorHAnsi" w:cs="Calibri"/>
          <w:sz w:val="28"/>
          <w:szCs w:val="28"/>
          <w:lang w:bidi="he-IL"/>
          <w:rPrChange w:id="25" w:author="Brad Scherer" w:date="2017-06-20T16:40:00Z">
            <w:rPr>
              <w:rFonts w:cs="Calibri"/>
              <w:sz w:val="28"/>
              <w:szCs w:val="28"/>
              <w:lang w:bidi="he-IL"/>
            </w:rPr>
          </w:rPrChange>
        </w:rPr>
        <w:t xml:space="preserve">Last Updated: </w:t>
      </w:r>
      <w:ins w:id="26" w:author="Jack Fenimore" w:date="2017-06-05T11:43:00Z">
        <w:r w:rsidR="0082154A" w:rsidRPr="0027023E">
          <w:rPr>
            <w:rFonts w:asciiTheme="minorHAnsi" w:hAnsiTheme="minorHAnsi" w:cs="Calibri"/>
            <w:sz w:val="28"/>
            <w:szCs w:val="28"/>
            <w:lang w:bidi="he-IL"/>
            <w:rPrChange w:id="27" w:author="Brad Scherer" w:date="2017-06-20T16:40:00Z">
              <w:rPr>
                <w:rFonts w:cs="Calibri"/>
                <w:sz w:val="28"/>
                <w:szCs w:val="28"/>
                <w:lang w:bidi="he-IL"/>
              </w:rPr>
            </w:rPrChange>
          </w:rPr>
          <w:t xml:space="preserve">Monday, June </w:t>
        </w:r>
      </w:ins>
      <w:ins w:id="28" w:author="Jack Fenimore" w:date="2017-06-06T16:37:00Z">
        <w:r w:rsidR="00981934" w:rsidRPr="0027023E">
          <w:rPr>
            <w:rFonts w:asciiTheme="minorHAnsi" w:hAnsiTheme="minorHAnsi" w:cs="Calibri"/>
            <w:sz w:val="28"/>
            <w:szCs w:val="28"/>
            <w:lang w:bidi="he-IL"/>
            <w:rPrChange w:id="29" w:author="Brad Scherer" w:date="2017-06-20T16:40:00Z">
              <w:rPr>
                <w:rFonts w:cs="Calibri"/>
                <w:sz w:val="28"/>
                <w:szCs w:val="28"/>
                <w:lang w:bidi="he-IL"/>
              </w:rPr>
            </w:rPrChange>
          </w:rPr>
          <w:t>6</w:t>
        </w:r>
      </w:ins>
      <w:ins w:id="30" w:author="Jack Fenimore" w:date="2017-06-05T11:43:00Z">
        <w:r w:rsidR="0082154A" w:rsidRPr="0027023E">
          <w:rPr>
            <w:rFonts w:asciiTheme="minorHAnsi" w:hAnsiTheme="minorHAnsi" w:cs="Calibri"/>
            <w:sz w:val="28"/>
            <w:szCs w:val="28"/>
            <w:lang w:bidi="he-IL"/>
            <w:rPrChange w:id="31" w:author="Brad Scherer" w:date="2017-06-20T16:40:00Z">
              <w:rPr>
                <w:rFonts w:cs="Calibri"/>
                <w:sz w:val="28"/>
                <w:szCs w:val="28"/>
                <w:lang w:bidi="he-IL"/>
              </w:rPr>
            </w:rPrChange>
          </w:rPr>
          <w:t>, 2017</w:t>
        </w:r>
      </w:ins>
    </w:p>
    <w:p w14:paraId="12375682" w14:textId="6FC58C6F" w:rsidR="00693882" w:rsidRPr="0027023E" w:rsidRDefault="00693882" w:rsidP="0082154A">
      <w:pPr>
        <w:jc w:val="right"/>
        <w:rPr>
          <w:rFonts w:asciiTheme="minorHAnsi" w:hAnsiTheme="minorHAnsi" w:cs="Calibri"/>
          <w:sz w:val="28"/>
          <w:szCs w:val="28"/>
          <w:lang w:bidi="he-IL"/>
          <w:rPrChange w:id="32" w:author="Brad Scherer" w:date="2017-06-20T16:40:00Z">
            <w:rPr>
              <w:rFonts w:cs="Calibri"/>
              <w:sz w:val="28"/>
              <w:szCs w:val="28"/>
              <w:lang w:bidi="he-IL"/>
            </w:rPr>
          </w:rPrChange>
        </w:rPr>
      </w:pPr>
    </w:p>
    <w:p w14:paraId="116BA6BC" w14:textId="77777777" w:rsidR="00693882" w:rsidRPr="0027023E" w:rsidRDefault="00693882" w:rsidP="00CE285E">
      <w:pPr>
        <w:tabs>
          <w:tab w:val="left" w:pos="6907"/>
        </w:tabs>
        <w:spacing w:after="200" w:line="276" w:lineRule="auto"/>
        <w:rPr>
          <w:rFonts w:asciiTheme="minorHAnsi" w:hAnsiTheme="minorHAnsi"/>
        </w:rPr>
      </w:pPr>
    </w:p>
    <w:p w14:paraId="6C124678" w14:textId="77777777" w:rsidR="00693882" w:rsidRPr="0027023E" w:rsidRDefault="00693882" w:rsidP="00693882">
      <w:pPr>
        <w:pStyle w:val="Footer"/>
        <w:rPr>
          <w:rFonts w:asciiTheme="minorHAnsi" w:hAnsiTheme="minorHAnsi" w:cstheme="minorHAnsi"/>
          <w:sz w:val="18"/>
          <w:szCs w:val="12"/>
        </w:rPr>
      </w:pPr>
    </w:p>
    <w:p w14:paraId="1426532C" w14:textId="77777777" w:rsidR="00693882" w:rsidRPr="0027023E" w:rsidRDefault="00693882" w:rsidP="00693882">
      <w:pPr>
        <w:pStyle w:val="Footer"/>
        <w:rPr>
          <w:del w:id="33" w:author="Jack Fenimore" w:date="2017-06-05T11:45:00Z"/>
          <w:rFonts w:asciiTheme="minorHAnsi" w:hAnsiTheme="minorHAnsi" w:cstheme="minorHAnsi"/>
          <w:sz w:val="18"/>
          <w:szCs w:val="12"/>
        </w:rPr>
      </w:pPr>
    </w:p>
    <w:p w14:paraId="1D516FEA" w14:textId="77777777" w:rsidR="00693882" w:rsidRPr="0027023E" w:rsidRDefault="00693882" w:rsidP="00693882">
      <w:pPr>
        <w:pStyle w:val="Footer"/>
        <w:rPr>
          <w:del w:id="34" w:author="Jack Fenimore" w:date="2017-06-05T11:45:00Z"/>
          <w:rFonts w:asciiTheme="minorHAnsi" w:hAnsiTheme="minorHAnsi" w:cstheme="minorHAnsi"/>
          <w:sz w:val="18"/>
          <w:szCs w:val="12"/>
        </w:rPr>
      </w:pPr>
    </w:p>
    <w:p w14:paraId="583F2EEF" w14:textId="77777777" w:rsidR="00693882" w:rsidRPr="0027023E" w:rsidRDefault="00693882" w:rsidP="00693882">
      <w:pPr>
        <w:pStyle w:val="Footer"/>
        <w:rPr>
          <w:del w:id="35" w:author="Jack Fenimore" w:date="2017-06-05T11:45:00Z"/>
          <w:rFonts w:asciiTheme="minorHAnsi" w:hAnsiTheme="minorHAnsi" w:cstheme="minorHAnsi"/>
          <w:sz w:val="18"/>
          <w:szCs w:val="12"/>
        </w:rPr>
      </w:pPr>
    </w:p>
    <w:p w14:paraId="0AF8793E" w14:textId="77777777" w:rsidR="00693882" w:rsidRPr="0027023E" w:rsidRDefault="00693882" w:rsidP="00693882">
      <w:pPr>
        <w:pStyle w:val="Footer"/>
        <w:rPr>
          <w:del w:id="36" w:author="Jack Fenimore" w:date="2017-06-05T11:45:00Z"/>
          <w:rFonts w:asciiTheme="minorHAnsi" w:hAnsiTheme="minorHAnsi" w:cstheme="minorHAnsi"/>
          <w:sz w:val="18"/>
          <w:szCs w:val="12"/>
        </w:rPr>
      </w:pPr>
    </w:p>
    <w:p w14:paraId="79500102" w14:textId="77777777" w:rsidR="00693882" w:rsidRPr="0027023E" w:rsidRDefault="00693882" w:rsidP="00693882">
      <w:pPr>
        <w:pStyle w:val="Footer"/>
        <w:rPr>
          <w:del w:id="37" w:author="Jack Fenimore" w:date="2017-06-05T11:45:00Z"/>
          <w:rFonts w:asciiTheme="minorHAnsi" w:hAnsiTheme="minorHAnsi" w:cstheme="minorHAnsi"/>
          <w:sz w:val="18"/>
          <w:szCs w:val="12"/>
        </w:rPr>
      </w:pPr>
    </w:p>
    <w:p w14:paraId="0D43A07E" w14:textId="77777777" w:rsidR="00693882" w:rsidRPr="0027023E" w:rsidRDefault="00693882" w:rsidP="00693882">
      <w:pPr>
        <w:pStyle w:val="Footer"/>
        <w:rPr>
          <w:del w:id="38" w:author="Jack Fenimore" w:date="2017-06-05T11:45:00Z"/>
          <w:rFonts w:asciiTheme="minorHAnsi" w:hAnsiTheme="minorHAnsi" w:cstheme="minorHAnsi"/>
          <w:sz w:val="18"/>
          <w:szCs w:val="12"/>
        </w:rPr>
      </w:pPr>
    </w:p>
    <w:p w14:paraId="7670B180" w14:textId="77777777" w:rsidR="00693882" w:rsidRPr="0027023E" w:rsidRDefault="00693882" w:rsidP="00693882">
      <w:pPr>
        <w:pStyle w:val="Footer"/>
        <w:rPr>
          <w:del w:id="39" w:author="Jack Fenimore" w:date="2017-06-05T11:45:00Z"/>
          <w:rFonts w:asciiTheme="minorHAnsi" w:hAnsiTheme="minorHAnsi" w:cstheme="minorHAnsi"/>
          <w:sz w:val="18"/>
          <w:szCs w:val="12"/>
        </w:rPr>
      </w:pPr>
    </w:p>
    <w:p w14:paraId="5C567063" w14:textId="77777777" w:rsidR="00693882" w:rsidRPr="0027023E" w:rsidRDefault="00693882" w:rsidP="00693882">
      <w:pPr>
        <w:pStyle w:val="Footer"/>
        <w:rPr>
          <w:del w:id="40" w:author="Jack Fenimore" w:date="2017-06-05T11:45:00Z"/>
          <w:rFonts w:asciiTheme="minorHAnsi" w:hAnsiTheme="minorHAnsi" w:cstheme="minorHAnsi"/>
          <w:sz w:val="18"/>
          <w:szCs w:val="12"/>
        </w:rPr>
      </w:pPr>
    </w:p>
    <w:p w14:paraId="7B226D96" w14:textId="77777777" w:rsidR="00693882" w:rsidRPr="0027023E" w:rsidRDefault="00693882" w:rsidP="00693882">
      <w:pPr>
        <w:pStyle w:val="Footer"/>
        <w:rPr>
          <w:del w:id="41" w:author="Jack Fenimore" w:date="2017-06-05T11:45:00Z"/>
          <w:rFonts w:asciiTheme="minorHAnsi" w:hAnsiTheme="minorHAnsi" w:cstheme="minorHAnsi"/>
          <w:sz w:val="18"/>
          <w:szCs w:val="12"/>
        </w:rPr>
      </w:pPr>
    </w:p>
    <w:p w14:paraId="72D31BB6" w14:textId="77777777" w:rsidR="00693882" w:rsidRPr="0027023E" w:rsidRDefault="00693882" w:rsidP="00693882">
      <w:pPr>
        <w:pStyle w:val="Footer"/>
        <w:rPr>
          <w:del w:id="42" w:author="Jack Fenimore" w:date="2017-06-05T11:45:00Z"/>
          <w:rFonts w:asciiTheme="minorHAnsi" w:hAnsiTheme="minorHAnsi" w:cstheme="minorHAnsi"/>
          <w:sz w:val="18"/>
          <w:szCs w:val="12"/>
        </w:rPr>
      </w:pPr>
    </w:p>
    <w:p w14:paraId="27DAF7A6" w14:textId="77777777" w:rsidR="00693882" w:rsidRPr="0027023E" w:rsidRDefault="00693882" w:rsidP="00693882">
      <w:pPr>
        <w:pStyle w:val="Footer"/>
        <w:rPr>
          <w:del w:id="43" w:author="Jack Fenimore" w:date="2017-06-05T11:45:00Z"/>
          <w:rFonts w:asciiTheme="minorHAnsi" w:hAnsiTheme="minorHAnsi" w:cstheme="minorHAnsi"/>
          <w:sz w:val="18"/>
          <w:szCs w:val="12"/>
        </w:rPr>
      </w:pPr>
    </w:p>
    <w:p w14:paraId="165B6FC0" w14:textId="77777777" w:rsidR="00693882" w:rsidRPr="0027023E" w:rsidRDefault="00693882" w:rsidP="00693882">
      <w:pPr>
        <w:pStyle w:val="Footer"/>
        <w:rPr>
          <w:del w:id="44" w:author="Jack Fenimore" w:date="2017-06-05T11:45:00Z"/>
          <w:rFonts w:asciiTheme="minorHAnsi" w:hAnsiTheme="minorHAnsi" w:cstheme="minorHAnsi"/>
          <w:sz w:val="18"/>
          <w:szCs w:val="12"/>
        </w:rPr>
      </w:pPr>
    </w:p>
    <w:p w14:paraId="4CDAE76D" w14:textId="77777777" w:rsidR="00693882" w:rsidRPr="0027023E" w:rsidRDefault="00693882" w:rsidP="00693882">
      <w:pPr>
        <w:pStyle w:val="Footer"/>
        <w:rPr>
          <w:del w:id="45" w:author="Jack Fenimore" w:date="2017-06-05T11:45:00Z"/>
          <w:rFonts w:asciiTheme="minorHAnsi" w:hAnsiTheme="minorHAnsi" w:cstheme="minorHAnsi"/>
          <w:sz w:val="18"/>
          <w:szCs w:val="12"/>
        </w:rPr>
      </w:pPr>
    </w:p>
    <w:p w14:paraId="04ED0FCD" w14:textId="77777777" w:rsidR="00693882" w:rsidRPr="0027023E" w:rsidRDefault="00693882" w:rsidP="00693882">
      <w:pPr>
        <w:pStyle w:val="Footer"/>
        <w:rPr>
          <w:del w:id="46" w:author="Jack Fenimore" w:date="2017-06-05T11:45:00Z"/>
          <w:rFonts w:asciiTheme="minorHAnsi" w:hAnsiTheme="minorHAnsi" w:cstheme="minorHAnsi"/>
          <w:sz w:val="18"/>
          <w:szCs w:val="12"/>
        </w:rPr>
      </w:pPr>
    </w:p>
    <w:p w14:paraId="1583DEBA" w14:textId="77777777" w:rsidR="00693882" w:rsidRPr="0027023E" w:rsidRDefault="00693882" w:rsidP="00693882">
      <w:pPr>
        <w:pStyle w:val="Footer"/>
        <w:rPr>
          <w:del w:id="47" w:author="Jack Fenimore" w:date="2017-06-05T11:45:00Z"/>
          <w:rFonts w:asciiTheme="minorHAnsi" w:hAnsiTheme="minorHAnsi" w:cstheme="minorHAnsi"/>
          <w:sz w:val="18"/>
          <w:szCs w:val="12"/>
        </w:rPr>
      </w:pPr>
    </w:p>
    <w:p w14:paraId="7F044255" w14:textId="77777777" w:rsidR="00693882" w:rsidRPr="0027023E" w:rsidRDefault="00693882" w:rsidP="00693882">
      <w:pPr>
        <w:pStyle w:val="Footer"/>
        <w:rPr>
          <w:del w:id="48" w:author="Jack Fenimore" w:date="2017-06-05T11:45:00Z"/>
          <w:rFonts w:asciiTheme="minorHAnsi" w:hAnsiTheme="minorHAnsi" w:cstheme="minorHAnsi"/>
          <w:sz w:val="18"/>
          <w:szCs w:val="12"/>
        </w:rPr>
      </w:pPr>
    </w:p>
    <w:p w14:paraId="6171C2FE" w14:textId="77777777" w:rsidR="00693882" w:rsidRPr="0027023E" w:rsidRDefault="00693882" w:rsidP="00693882">
      <w:pPr>
        <w:pStyle w:val="Footer"/>
        <w:rPr>
          <w:del w:id="49" w:author="Jack Fenimore" w:date="2017-06-05T11:45:00Z"/>
          <w:rFonts w:asciiTheme="minorHAnsi" w:hAnsiTheme="minorHAnsi" w:cstheme="minorHAnsi"/>
          <w:sz w:val="18"/>
          <w:szCs w:val="12"/>
        </w:rPr>
      </w:pPr>
    </w:p>
    <w:p w14:paraId="64527DE3" w14:textId="77777777" w:rsidR="00693882" w:rsidRPr="0027023E" w:rsidRDefault="00693882" w:rsidP="00693882">
      <w:pPr>
        <w:pStyle w:val="Footer"/>
        <w:rPr>
          <w:del w:id="50" w:author="Jack Fenimore" w:date="2017-06-05T11:45:00Z"/>
          <w:rFonts w:asciiTheme="minorHAnsi" w:hAnsiTheme="minorHAnsi" w:cstheme="minorHAnsi"/>
          <w:sz w:val="18"/>
          <w:szCs w:val="12"/>
        </w:rPr>
      </w:pPr>
    </w:p>
    <w:p w14:paraId="4BB451B8" w14:textId="77777777" w:rsidR="00693882" w:rsidRPr="0027023E" w:rsidRDefault="00693882" w:rsidP="00693882">
      <w:pPr>
        <w:pStyle w:val="Footer"/>
        <w:rPr>
          <w:del w:id="51" w:author="Jack Fenimore" w:date="2017-06-05T11:45:00Z"/>
          <w:rFonts w:asciiTheme="minorHAnsi" w:hAnsiTheme="minorHAnsi" w:cstheme="minorHAnsi"/>
          <w:sz w:val="18"/>
          <w:szCs w:val="12"/>
        </w:rPr>
      </w:pPr>
    </w:p>
    <w:p w14:paraId="5FAFDB08" w14:textId="77777777" w:rsidR="00693882" w:rsidRPr="0027023E" w:rsidRDefault="00693882" w:rsidP="00693882">
      <w:pPr>
        <w:pStyle w:val="Footer"/>
        <w:rPr>
          <w:del w:id="52" w:author="Jack Fenimore" w:date="2017-06-05T11:45:00Z"/>
          <w:rFonts w:asciiTheme="minorHAnsi" w:hAnsiTheme="minorHAnsi" w:cstheme="minorHAnsi"/>
          <w:sz w:val="18"/>
          <w:szCs w:val="12"/>
        </w:rPr>
      </w:pPr>
    </w:p>
    <w:p w14:paraId="78729DEA" w14:textId="77777777" w:rsidR="00693882" w:rsidRPr="0027023E" w:rsidRDefault="00693882" w:rsidP="00693882">
      <w:pPr>
        <w:pStyle w:val="Footer"/>
        <w:rPr>
          <w:del w:id="53" w:author="Jack Fenimore" w:date="2017-06-05T11:45:00Z"/>
          <w:rFonts w:asciiTheme="minorHAnsi" w:hAnsiTheme="minorHAnsi" w:cstheme="minorHAnsi"/>
          <w:sz w:val="18"/>
          <w:szCs w:val="12"/>
        </w:rPr>
      </w:pPr>
    </w:p>
    <w:p w14:paraId="60211C4E" w14:textId="77777777" w:rsidR="00693882" w:rsidRPr="0027023E" w:rsidRDefault="00693882" w:rsidP="00693882">
      <w:pPr>
        <w:pStyle w:val="Footer"/>
        <w:rPr>
          <w:del w:id="54" w:author="Jack Fenimore" w:date="2017-06-05T11:45:00Z"/>
          <w:rFonts w:asciiTheme="minorHAnsi" w:hAnsiTheme="minorHAnsi" w:cstheme="minorHAnsi"/>
          <w:sz w:val="18"/>
          <w:szCs w:val="12"/>
        </w:rPr>
      </w:pPr>
    </w:p>
    <w:p w14:paraId="7147D7BD" w14:textId="77777777" w:rsidR="00693882" w:rsidRPr="0027023E" w:rsidRDefault="00693882" w:rsidP="00693882">
      <w:pPr>
        <w:pStyle w:val="Footer"/>
        <w:rPr>
          <w:del w:id="55" w:author="Jack Fenimore" w:date="2017-06-05T11:45:00Z"/>
          <w:rFonts w:asciiTheme="minorHAnsi" w:hAnsiTheme="minorHAnsi" w:cstheme="minorHAnsi"/>
          <w:sz w:val="18"/>
          <w:szCs w:val="12"/>
        </w:rPr>
      </w:pPr>
    </w:p>
    <w:p w14:paraId="6C2C7414" w14:textId="77777777" w:rsidR="00693882" w:rsidRPr="0027023E" w:rsidRDefault="00693882" w:rsidP="00693882">
      <w:pPr>
        <w:pStyle w:val="Footer"/>
        <w:rPr>
          <w:del w:id="56" w:author="Jack Fenimore" w:date="2017-06-05T11:45:00Z"/>
          <w:rFonts w:asciiTheme="minorHAnsi" w:hAnsiTheme="minorHAnsi" w:cstheme="minorHAnsi"/>
          <w:sz w:val="18"/>
          <w:szCs w:val="12"/>
        </w:rPr>
      </w:pPr>
    </w:p>
    <w:p w14:paraId="006E1E61" w14:textId="77777777" w:rsidR="00693882" w:rsidRPr="0027023E" w:rsidRDefault="00693882" w:rsidP="00693882">
      <w:pPr>
        <w:pStyle w:val="Footer"/>
        <w:rPr>
          <w:del w:id="57" w:author="Jack Fenimore" w:date="2017-06-05T11:45:00Z"/>
          <w:rFonts w:asciiTheme="minorHAnsi" w:hAnsiTheme="minorHAnsi" w:cstheme="minorHAnsi"/>
          <w:sz w:val="18"/>
          <w:szCs w:val="12"/>
        </w:rPr>
      </w:pPr>
    </w:p>
    <w:p w14:paraId="52ABB2D5" w14:textId="77777777" w:rsidR="00770065" w:rsidRPr="0027023E" w:rsidRDefault="00770065" w:rsidP="00C361B6">
      <w:pPr>
        <w:pStyle w:val="Footer"/>
        <w:rPr>
          <w:del w:id="58" w:author="Jack Fenimore" w:date="2017-06-05T11:45:00Z"/>
          <w:rFonts w:asciiTheme="minorHAnsi" w:hAnsiTheme="minorHAnsi" w:cstheme="minorHAnsi"/>
          <w:sz w:val="18"/>
          <w:szCs w:val="12"/>
        </w:rPr>
      </w:pPr>
    </w:p>
    <w:p w14:paraId="1FF868C7" w14:textId="77777777" w:rsidR="00770065" w:rsidRPr="0027023E" w:rsidRDefault="00770065" w:rsidP="00C361B6">
      <w:pPr>
        <w:pStyle w:val="Footer"/>
        <w:rPr>
          <w:del w:id="59" w:author="Jack Fenimore" w:date="2017-06-05T11:45:00Z"/>
          <w:rFonts w:asciiTheme="minorHAnsi" w:hAnsiTheme="minorHAnsi" w:cstheme="minorHAnsi"/>
          <w:sz w:val="18"/>
          <w:szCs w:val="12"/>
        </w:rPr>
      </w:pPr>
    </w:p>
    <w:p w14:paraId="17D85424" w14:textId="77777777" w:rsidR="00770065" w:rsidRPr="0027023E" w:rsidRDefault="00770065" w:rsidP="00C361B6">
      <w:pPr>
        <w:pStyle w:val="Footer"/>
        <w:rPr>
          <w:rFonts w:asciiTheme="minorHAnsi" w:hAnsiTheme="minorHAnsi" w:cstheme="minorHAnsi"/>
          <w:sz w:val="18"/>
          <w:szCs w:val="12"/>
        </w:rPr>
      </w:pPr>
    </w:p>
    <w:p w14:paraId="3C594F74" w14:textId="24802549" w:rsidR="00C36446" w:rsidRPr="0027023E" w:rsidRDefault="00770065">
      <w:pPr>
        <w:pStyle w:val="Footer"/>
        <w:rPr>
          <w:rFonts w:asciiTheme="minorHAnsi" w:hAnsiTheme="minorHAnsi" w:cstheme="minorBidi"/>
          <w:sz w:val="18"/>
          <w:szCs w:val="18"/>
        </w:rPr>
      </w:pPr>
      <w:r w:rsidRPr="0027023E">
        <w:rPr>
          <w:rFonts w:asciiTheme="minorHAnsi" w:hAnsiTheme="minorHAnsi" w:cstheme="minorBidi"/>
          <w:sz w:val="18"/>
          <w:szCs w:val="18"/>
        </w:rPr>
        <w:t>©201</w:t>
      </w:r>
      <w:ins w:id="60" w:author="Jack Fenimore" w:date="2017-06-06T16:36:00Z">
        <w:r w:rsidR="00981934" w:rsidRPr="0027023E">
          <w:rPr>
            <w:rFonts w:asciiTheme="minorHAnsi" w:hAnsiTheme="minorHAnsi" w:cstheme="minorBidi"/>
            <w:sz w:val="18"/>
            <w:szCs w:val="18"/>
          </w:rPr>
          <w:t>7</w:t>
        </w:r>
      </w:ins>
      <w:del w:id="61" w:author="Jack Fenimore" w:date="2017-06-06T16:36:00Z">
        <w:r w:rsidRPr="0027023E" w:rsidDel="00981934">
          <w:rPr>
            <w:rFonts w:asciiTheme="minorHAnsi" w:hAnsiTheme="minorHAnsi" w:cstheme="minorBidi"/>
            <w:sz w:val="18"/>
            <w:szCs w:val="18"/>
          </w:rPr>
          <w:delText>5</w:delText>
        </w:r>
      </w:del>
      <w:r w:rsidR="00C36446" w:rsidRPr="0027023E">
        <w:rPr>
          <w:rFonts w:asciiTheme="minorHAnsi" w:hAnsiTheme="minorHAnsi" w:cstheme="minorBidi"/>
          <w:sz w:val="18"/>
          <w:szCs w:val="18"/>
        </w:rPr>
        <w:t xml:space="preserve"> F5 Networks, Inc. All rights reserved. F5, F5 Networks, and the F5 logo are trademarks of F5 Networks, Inc. in the U.S. and in certain other countries. Other F5 trademarks are identified at f5.com.</w:t>
      </w:r>
    </w:p>
    <w:p w14:paraId="4949EBAF" w14:textId="77777777" w:rsidR="00C36446" w:rsidRPr="0027023E" w:rsidRDefault="00C36446" w:rsidP="00C361B6">
      <w:pPr>
        <w:pStyle w:val="Footer"/>
        <w:rPr>
          <w:rFonts w:asciiTheme="minorHAnsi" w:hAnsiTheme="minorHAnsi" w:cstheme="minorHAnsi"/>
          <w:sz w:val="18"/>
          <w:szCs w:val="12"/>
        </w:rPr>
      </w:pPr>
    </w:p>
    <w:p w14:paraId="33E36A8C" w14:textId="77777777" w:rsidR="00C36446" w:rsidRPr="0027023E" w:rsidRDefault="00C36446">
      <w:pPr>
        <w:pStyle w:val="Footer"/>
        <w:rPr>
          <w:rFonts w:asciiTheme="minorHAnsi" w:hAnsiTheme="minorHAnsi" w:cstheme="minorBidi"/>
          <w:sz w:val="18"/>
          <w:szCs w:val="18"/>
        </w:rPr>
      </w:pPr>
      <w:r w:rsidRPr="0027023E">
        <w:rPr>
          <w:rFonts w:asciiTheme="minorHAnsi" w:hAnsiTheme="minorHAnsi" w:cstheme="minorBidi"/>
          <w:sz w:val="18"/>
          <w:szCs w:val="18"/>
        </w:rPr>
        <w:t>Any other products, services, or company names referenced herein may be trademarks of their respective owners with no endorsement or affiliation, express or implied, claimed by F5.</w:t>
      </w:r>
    </w:p>
    <w:p w14:paraId="367B4BC3" w14:textId="77777777" w:rsidR="00C36446" w:rsidRPr="0027023E" w:rsidRDefault="00C36446" w:rsidP="00C361B6">
      <w:pPr>
        <w:pStyle w:val="Footer"/>
        <w:rPr>
          <w:rFonts w:asciiTheme="minorHAnsi" w:hAnsiTheme="minorHAnsi" w:cstheme="minorHAnsi"/>
          <w:sz w:val="18"/>
          <w:szCs w:val="12"/>
        </w:rPr>
      </w:pPr>
    </w:p>
    <w:p w14:paraId="33163595" w14:textId="1519121C" w:rsidR="00C36446" w:rsidRPr="0027023E" w:rsidRDefault="00C36446" w:rsidP="00C36446">
      <w:pPr>
        <w:pStyle w:val="Footer"/>
        <w:rPr>
          <w:rFonts w:asciiTheme="minorHAnsi" w:hAnsiTheme="minorHAnsi" w:cstheme="minorHAnsi"/>
        </w:rPr>
      </w:pPr>
    </w:p>
    <w:tbl>
      <w:tblPr>
        <w:tblpPr w:leftFromText="187" w:rightFromText="187" w:horzAnchor="margin" w:tblpXSpec="center" w:tblpYSpec="bottom"/>
        <w:tblW w:w="4000" w:type="pct"/>
        <w:tblLook w:val="00A0" w:firstRow="1" w:lastRow="0" w:firstColumn="1" w:lastColumn="0" w:noHBand="0" w:noVBand="0"/>
      </w:tblPr>
      <w:tblGrid>
        <w:gridCol w:w="7672"/>
      </w:tblGrid>
      <w:tr w:rsidR="006D717D" w:rsidRPr="0027023E" w14:paraId="3CCEF450" w14:textId="77777777" w:rsidTr="008A46A7">
        <w:trPr>
          <w:trHeight w:val="594"/>
        </w:trPr>
        <w:tc>
          <w:tcPr>
            <w:tcW w:w="7672" w:type="dxa"/>
            <w:tcMar>
              <w:top w:w="216" w:type="dxa"/>
              <w:left w:w="115" w:type="dxa"/>
              <w:bottom w:w="216" w:type="dxa"/>
              <w:right w:w="115" w:type="dxa"/>
            </w:tcMar>
          </w:tcPr>
          <w:p w14:paraId="64A8DA63" w14:textId="77777777" w:rsidR="006D717D" w:rsidRPr="0027023E" w:rsidRDefault="006D717D" w:rsidP="008A46A7">
            <w:pPr>
              <w:pStyle w:val="NoSpacing"/>
              <w:rPr>
                <w:rFonts w:asciiTheme="minorHAnsi" w:hAnsiTheme="minorHAnsi"/>
              </w:rPr>
            </w:pPr>
          </w:p>
        </w:tc>
      </w:tr>
    </w:tbl>
    <w:p w14:paraId="35028F22" w14:textId="77777777" w:rsidR="00693882" w:rsidRPr="0027023E" w:rsidRDefault="00693882" w:rsidP="00693882">
      <w:pPr>
        <w:keepNext/>
        <w:spacing w:before="240" w:after="120"/>
        <w:outlineLvl w:val="0"/>
        <w:rPr>
          <w:rFonts w:asciiTheme="minorHAnsi" w:hAnsiTheme="minorHAnsi" w:cs="Calibri"/>
          <w:b/>
          <w:bCs/>
          <w:smallCaps/>
          <w:kern w:val="32"/>
          <w:sz w:val="44"/>
          <w:szCs w:val="44"/>
          <w:lang w:bidi="he-IL"/>
          <w:rPrChange w:id="62" w:author="Brad Scherer" w:date="2017-06-20T16:40:00Z">
            <w:rPr>
              <w:rFonts w:cs="Calibri"/>
              <w:b/>
              <w:bCs/>
              <w:smallCaps/>
              <w:kern w:val="32"/>
              <w:sz w:val="44"/>
              <w:szCs w:val="44"/>
              <w:lang w:bidi="he-IL"/>
            </w:rPr>
          </w:rPrChange>
        </w:rPr>
      </w:pPr>
      <w:bookmarkStart w:id="63" w:name="_Toc346293981"/>
      <w:bookmarkStart w:id="64" w:name="_Toc346527911"/>
      <w:bookmarkStart w:id="65" w:name="_Toc346527935"/>
      <w:bookmarkStart w:id="66" w:name="_Toc346553555"/>
      <w:bookmarkStart w:id="67" w:name="_Toc346553694"/>
      <w:bookmarkStart w:id="68" w:name="_Toc346615590"/>
      <w:bookmarkStart w:id="69" w:name="_Toc346615642"/>
      <w:bookmarkStart w:id="70" w:name="_Toc346709661"/>
      <w:bookmarkStart w:id="71" w:name="_Toc346717582"/>
      <w:bookmarkStart w:id="72" w:name="_Toc346786548"/>
      <w:bookmarkStart w:id="73" w:name="_Toc346786611"/>
      <w:bookmarkStart w:id="74" w:name="_Toc346878703"/>
      <w:bookmarkStart w:id="75" w:name="_Toc346889613"/>
      <w:bookmarkStart w:id="76" w:name="_Toc347238683"/>
      <w:bookmarkStart w:id="77" w:name="_Toc347329451"/>
      <w:bookmarkStart w:id="78" w:name="_Toc347745142"/>
      <w:bookmarkStart w:id="79" w:name="_Toc349557621"/>
      <w:bookmarkStart w:id="80" w:name="_Toc350240132"/>
      <w:bookmarkStart w:id="81" w:name="_Toc350242196"/>
      <w:bookmarkStart w:id="82" w:name="_Toc350269730"/>
      <w:bookmarkStart w:id="83" w:name="_Toc350330629"/>
      <w:bookmarkStart w:id="84" w:name="_Toc351546949"/>
      <w:bookmarkStart w:id="85" w:name="_Toc352227285"/>
      <w:bookmarkStart w:id="86" w:name="_Toc360177305"/>
      <w:bookmarkStart w:id="87" w:name="_Toc360182285"/>
      <w:bookmarkStart w:id="88" w:name="_Toc360182872"/>
      <w:bookmarkStart w:id="89" w:name="_Toc361136756"/>
      <w:bookmarkStart w:id="90" w:name="_Toc361218622"/>
      <w:bookmarkStart w:id="91" w:name="_Toc361298560"/>
      <w:bookmarkStart w:id="92" w:name="_Toc361819153"/>
      <w:bookmarkStart w:id="93" w:name="_Toc361832778"/>
      <w:bookmarkStart w:id="94" w:name="_Toc362256257"/>
      <w:bookmarkStart w:id="95" w:name="_Toc378085063"/>
      <w:bookmarkStart w:id="96" w:name="_Toc380578465"/>
      <w:bookmarkStart w:id="97" w:name="_Toc385921157"/>
      <w:bookmarkStart w:id="98" w:name="_Toc386103821"/>
      <w:bookmarkStart w:id="99" w:name="_Toc388524867"/>
      <w:r w:rsidRPr="0027023E">
        <w:rPr>
          <w:rFonts w:asciiTheme="minorHAnsi" w:hAnsiTheme="minorHAnsi" w:cs="Calibri"/>
          <w:b/>
          <w:bCs/>
          <w:smallCaps/>
          <w:kern w:val="32"/>
          <w:sz w:val="44"/>
          <w:szCs w:val="44"/>
          <w:lang w:bidi="he-IL"/>
          <w:rPrChange w:id="100" w:author="Brad Scherer" w:date="2017-06-20T16:40:00Z">
            <w:rPr>
              <w:rFonts w:cs="Calibri"/>
              <w:b/>
              <w:bCs/>
              <w:smallCaps/>
              <w:kern w:val="32"/>
              <w:sz w:val="44"/>
              <w:szCs w:val="44"/>
              <w:lang w:bidi="he-IL"/>
            </w:rPr>
          </w:rPrChange>
        </w:rPr>
        <w:t>Table of Contents</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11730B91" w14:textId="77777777" w:rsidR="00C81B22" w:rsidRPr="0027023E" w:rsidRDefault="00693882">
      <w:pPr>
        <w:pStyle w:val="TOC2"/>
        <w:rPr>
          <w:ins w:id="101" w:author="Jack Fenimore" w:date="2017-06-06T17:05:00Z"/>
          <w:rFonts w:eastAsiaTheme="minorEastAsia" w:cstheme="minorBidi"/>
          <w:lang w:bidi="ar-SA"/>
        </w:rPr>
      </w:pPr>
      <w:r w:rsidRPr="0027023E">
        <w:rPr>
          <w:rFonts w:cs="Calibri"/>
          <w:bCs/>
          <w:szCs w:val="22"/>
          <w:u w:val="single"/>
          <w:rPrChange w:id="102" w:author="Brad Scherer" w:date="2017-06-20T16:40:00Z">
            <w:rPr>
              <w:rFonts w:ascii="Cambria" w:hAnsi="Cambria" w:cs="Calibri"/>
              <w:bCs/>
              <w:szCs w:val="22"/>
              <w:u w:val="single"/>
            </w:rPr>
          </w:rPrChange>
        </w:rPr>
        <w:fldChar w:fldCharType="begin"/>
      </w:r>
      <w:r w:rsidRPr="0027023E">
        <w:rPr>
          <w:rFonts w:cs="Calibri"/>
          <w:bCs/>
          <w:szCs w:val="22"/>
          <w:u w:val="single"/>
          <w:rPrChange w:id="103" w:author="Brad Scherer" w:date="2017-06-20T16:40:00Z">
            <w:rPr>
              <w:rFonts w:ascii="Cambria" w:hAnsi="Cambria" w:cs="Calibri"/>
              <w:bCs/>
              <w:szCs w:val="22"/>
              <w:u w:val="single"/>
            </w:rPr>
          </w:rPrChange>
        </w:rPr>
        <w:instrText xml:space="preserve"> TOC \o "2-3" \t "Heading 1,2,Contents,1,Appendix Heading1,1,Index Title,1,SectionHeader,1" </w:instrText>
      </w:r>
      <w:r w:rsidRPr="0027023E">
        <w:rPr>
          <w:rFonts w:cs="Calibri"/>
          <w:bCs/>
          <w:szCs w:val="22"/>
          <w:u w:val="single"/>
          <w:rPrChange w:id="104" w:author="Brad Scherer" w:date="2017-06-20T16:40:00Z">
            <w:rPr>
              <w:rFonts w:ascii="Cambria" w:hAnsi="Cambria" w:cs="Calibri"/>
              <w:bCs/>
              <w:szCs w:val="22"/>
              <w:u w:val="single"/>
            </w:rPr>
          </w:rPrChange>
        </w:rPr>
        <w:fldChar w:fldCharType="separate"/>
      </w:r>
      <w:ins w:id="105" w:author="Jack Fenimore" w:date="2017-06-06T17:05:00Z">
        <w:r w:rsidR="00C81B22" w:rsidRPr="0027023E">
          <w:rPr>
            <w:color w:val="000000" w:themeColor="text1"/>
            <w:lang w:bidi="en-US"/>
          </w:rPr>
          <w:t>Objective:</w:t>
        </w:r>
        <w:r w:rsidR="00C81B22" w:rsidRPr="0027023E">
          <w:tab/>
        </w:r>
        <w:r w:rsidR="00C81B22" w:rsidRPr="0027023E">
          <w:fldChar w:fldCharType="begin"/>
        </w:r>
        <w:r w:rsidR="00C81B22" w:rsidRPr="0027023E">
          <w:instrText xml:space="preserve"> PAGEREF _Toc484532073 \h </w:instrText>
        </w:r>
      </w:ins>
      <w:r w:rsidR="00C81B22" w:rsidRPr="0027023E">
        <w:fldChar w:fldCharType="separate"/>
      </w:r>
      <w:ins w:id="106" w:author="Brad Scherer" w:date="2017-06-20T17:09:00Z">
        <w:r w:rsidR="00CE6E79">
          <w:t>4</w:t>
        </w:r>
      </w:ins>
      <w:ins w:id="107" w:author="Jack Fenimore" w:date="2017-06-06T17:05:00Z">
        <w:del w:id="108" w:author="Brad Scherer" w:date="2017-06-20T17:09:00Z">
          <w:r w:rsidR="00C81B22" w:rsidRPr="0027023E" w:rsidDel="00CE6E79">
            <w:delText>5</w:delText>
          </w:r>
        </w:del>
        <w:r w:rsidR="00C81B22" w:rsidRPr="0027023E">
          <w:fldChar w:fldCharType="end"/>
        </w:r>
      </w:ins>
    </w:p>
    <w:p w14:paraId="058F75D9" w14:textId="77777777" w:rsidR="00C81B22" w:rsidRPr="0027023E" w:rsidRDefault="00C81B22">
      <w:pPr>
        <w:pStyle w:val="TOC2"/>
        <w:rPr>
          <w:ins w:id="109" w:author="Jack Fenimore" w:date="2017-06-06T17:05:00Z"/>
          <w:rFonts w:eastAsiaTheme="minorEastAsia" w:cstheme="minorBidi"/>
          <w:lang w:bidi="ar-SA"/>
        </w:rPr>
      </w:pPr>
      <w:ins w:id="110" w:author="Jack Fenimore" w:date="2017-06-06T17:05:00Z">
        <w:r w:rsidRPr="0027023E">
          <w:rPr>
            <w:color w:val="000000" w:themeColor="text1"/>
            <w:lang w:bidi="en-US"/>
          </w:rPr>
          <w:t>Create Policy</w:t>
        </w:r>
        <w:r w:rsidRPr="0027023E">
          <w:tab/>
        </w:r>
        <w:r w:rsidRPr="0027023E">
          <w:fldChar w:fldCharType="begin"/>
        </w:r>
        <w:r w:rsidRPr="0027023E">
          <w:instrText xml:space="preserve"> PAGEREF _Toc484532074 \h </w:instrText>
        </w:r>
      </w:ins>
      <w:r w:rsidRPr="0027023E">
        <w:fldChar w:fldCharType="separate"/>
      </w:r>
      <w:ins w:id="111" w:author="Brad Scherer" w:date="2017-06-20T17:09:00Z">
        <w:r w:rsidR="00CE6E79">
          <w:t>4</w:t>
        </w:r>
      </w:ins>
      <w:ins w:id="112" w:author="Jack Fenimore" w:date="2017-06-06T17:05:00Z">
        <w:del w:id="113" w:author="Brad Scherer" w:date="2017-06-20T17:09:00Z">
          <w:r w:rsidRPr="0027023E" w:rsidDel="00CE6E79">
            <w:delText>5</w:delText>
          </w:r>
        </w:del>
        <w:r w:rsidRPr="0027023E">
          <w:fldChar w:fldCharType="end"/>
        </w:r>
      </w:ins>
    </w:p>
    <w:p w14:paraId="6BA8B3D6" w14:textId="77777777" w:rsidR="00C81B22" w:rsidRPr="0027023E" w:rsidRDefault="00C81B22">
      <w:pPr>
        <w:pStyle w:val="TOC2"/>
        <w:rPr>
          <w:ins w:id="114" w:author="Jack Fenimore" w:date="2017-06-06T17:05:00Z"/>
          <w:rFonts w:eastAsiaTheme="minorEastAsia" w:cstheme="minorBidi"/>
          <w:lang w:bidi="ar-SA"/>
        </w:rPr>
      </w:pPr>
      <w:ins w:id="115" w:author="Jack Fenimore" w:date="2017-06-06T17:05:00Z">
        <w:r w:rsidRPr="0027023E">
          <w:rPr>
            <w:color w:val="000000" w:themeColor="text1"/>
            <w:lang w:bidi="en-US"/>
          </w:rPr>
          <w:t>Configure Policy</w:t>
        </w:r>
        <w:r w:rsidRPr="0027023E">
          <w:tab/>
        </w:r>
        <w:r w:rsidRPr="0027023E">
          <w:fldChar w:fldCharType="begin"/>
        </w:r>
        <w:r w:rsidRPr="0027023E">
          <w:instrText xml:space="preserve"> PAGEREF _Toc484532075 \h </w:instrText>
        </w:r>
      </w:ins>
      <w:r w:rsidRPr="0027023E">
        <w:fldChar w:fldCharType="separate"/>
      </w:r>
      <w:ins w:id="116" w:author="Brad Scherer" w:date="2017-06-20T17:09:00Z">
        <w:r w:rsidR="00CE6E79">
          <w:t>5</w:t>
        </w:r>
      </w:ins>
      <w:ins w:id="117" w:author="Jack Fenimore" w:date="2017-06-06T17:05:00Z">
        <w:del w:id="118" w:author="Brad Scherer" w:date="2017-06-20T17:09:00Z">
          <w:r w:rsidRPr="0027023E" w:rsidDel="00CE6E79">
            <w:delText>6</w:delText>
          </w:r>
        </w:del>
        <w:r w:rsidRPr="0027023E">
          <w:fldChar w:fldCharType="end"/>
        </w:r>
      </w:ins>
    </w:p>
    <w:p w14:paraId="420806D0" w14:textId="77777777" w:rsidR="00C81B22" w:rsidRPr="0027023E" w:rsidRDefault="00C81B22">
      <w:pPr>
        <w:pStyle w:val="TOC2"/>
        <w:rPr>
          <w:ins w:id="119" w:author="Jack Fenimore" w:date="2017-06-06T17:05:00Z"/>
          <w:rFonts w:eastAsiaTheme="minorEastAsia" w:cstheme="minorBidi"/>
          <w:lang w:bidi="ar-SA"/>
        </w:rPr>
      </w:pPr>
      <w:ins w:id="120" w:author="Jack Fenimore" w:date="2017-06-06T17:05:00Z">
        <w:r w:rsidRPr="0027023E">
          <w:rPr>
            <w:color w:val="000000" w:themeColor="text1"/>
            <w:lang w:bidi="en-US"/>
          </w:rPr>
          <w:t>Accept Remaining Default Policy Settings</w:t>
        </w:r>
        <w:r w:rsidRPr="0027023E">
          <w:tab/>
        </w:r>
        <w:r w:rsidRPr="0027023E">
          <w:fldChar w:fldCharType="begin"/>
        </w:r>
        <w:r w:rsidRPr="0027023E">
          <w:instrText xml:space="preserve"> PAGEREF _Toc484532076 \h </w:instrText>
        </w:r>
      </w:ins>
      <w:r w:rsidRPr="0027023E">
        <w:fldChar w:fldCharType="separate"/>
      </w:r>
      <w:ins w:id="121" w:author="Brad Scherer" w:date="2017-06-20T17:09:00Z">
        <w:r w:rsidR="00CE6E79">
          <w:t>6</w:t>
        </w:r>
      </w:ins>
      <w:ins w:id="122" w:author="Jack Fenimore" w:date="2017-06-06T17:05:00Z">
        <w:r w:rsidRPr="0027023E">
          <w:fldChar w:fldCharType="end"/>
        </w:r>
      </w:ins>
    </w:p>
    <w:p w14:paraId="48FA2CF5" w14:textId="77777777" w:rsidR="00C81B22" w:rsidRPr="0027023E" w:rsidRDefault="00C81B22">
      <w:pPr>
        <w:pStyle w:val="TOC2"/>
        <w:rPr>
          <w:ins w:id="123" w:author="Jack Fenimore" w:date="2017-06-06T17:05:00Z"/>
          <w:rFonts w:eastAsiaTheme="minorEastAsia" w:cstheme="minorBidi"/>
          <w:lang w:bidi="ar-SA"/>
        </w:rPr>
      </w:pPr>
      <w:ins w:id="124" w:author="Jack Fenimore" w:date="2017-06-06T17:05:00Z">
        <w:r w:rsidRPr="0027023E">
          <w:rPr>
            <w:color w:val="000000" w:themeColor="text1"/>
            <w:lang w:bidi="en-US"/>
          </w:rPr>
          <w:t>Verify ASM Profile is Applied</w:t>
        </w:r>
        <w:r w:rsidRPr="0027023E">
          <w:tab/>
        </w:r>
        <w:r w:rsidRPr="0027023E">
          <w:fldChar w:fldCharType="begin"/>
        </w:r>
        <w:r w:rsidRPr="0027023E">
          <w:instrText xml:space="preserve"> PAGEREF _Toc484532077 \h </w:instrText>
        </w:r>
      </w:ins>
      <w:r w:rsidRPr="0027023E">
        <w:fldChar w:fldCharType="separate"/>
      </w:r>
      <w:ins w:id="125" w:author="Brad Scherer" w:date="2017-06-20T17:09:00Z">
        <w:r w:rsidR="00CE6E79">
          <w:t>7</w:t>
        </w:r>
      </w:ins>
      <w:ins w:id="126" w:author="Jack Fenimore" w:date="2017-06-06T17:05:00Z">
        <w:del w:id="127" w:author="Brad Scherer" w:date="2017-06-20T17:09:00Z">
          <w:r w:rsidRPr="0027023E" w:rsidDel="00CE6E79">
            <w:delText>8</w:delText>
          </w:r>
        </w:del>
        <w:r w:rsidRPr="0027023E">
          <w:fldChar w:fldCharType="end"/>
        </w:r>
      </w:ins>
    </w:p>
    <w:p w14:paraId="409B9336" w14:textId="77777777" w:rsidR="00C81B22" w:rsidRPr="0027023E" w:rsidRDefault="00C81B22">
      <w:pPr>
        <w:pStyle w:val="TOC2"/>
        <w:rPr>
          <w:ins w:id="128" w:author="Jack Fenimore" w:date="2017-06-06T17:05:00Z"/>
          <w:rFonts w:eastAsiaTheme="minorEastAsia" w:cstheme="minorBidi"/>
          <w:lang w:bidi="ar-SA"/>
        </w:rPr>
      </w:pPr>
      <w:ins w:id="129" w:author="Jack Fenimore" w:date="2017-06-06T17:05:00Z">
        <w:r w:rsidRPr="0027023E">
          <w:rPr>
            <w:color w:val="000000" w:themeColor="text1"/>
            <w:lang w:bidi="en-US"/>
          </w:rPr>
          <w:t>Create Application Security Logging Profile</w:t>
        </w:r>
        <w:r w:rsidRPr="0027023E">
          <w:tab/>
        </w:r>
        <w:r w:rsidRPr="0027023E">
          <w:fldChar w:fldCharType="begin"/>
        </w:r>
        <w:r w:rsidRPr="0027023E">
          <w:instrText xml:space="preserve"> PAGEREF _Toc484532078 \h </w:instrText>
        </w:r>
      </w:ins>
      <w:r w:rsidRPr="0027023E">
        <w:fldChar w:fldCharType="separate"/>
      </w:r>
      <w:ins w:id="130" w:author="Brad Scherer" w:date="2017-06-20T17:09:00Z">
        <w:r w:rsidR="00CE6E79">
          <w:t>7</w:t>
        </w:r>
      </w:ins>
      <w:ins w:id="131" w:author="Jack Fenimore" w:date="2017-06-06T17:05:00Z">
        <w:del w:id="132" w:author="Brad Scherer" w:date="2017-06-20T17:09:00Z">
          <w:r w:rsidRPr="0027023E" w:rsidDel="00CE6E79">
            <w:delText>8</w:delText>
          </w:r>
        </w:del>
        <w:r w:rsidRPr="0027023E">
          <w:fldChar w:fldCharType="end"/>
        </w:r>
      </w:ins>
    </w:p>
    <w:p w14:paraId="2B6B6126" w14:textId="77777777" w:rsidR="00C81B22" w:rsidRPr="0027023E" w:rsidRDefault="00C81B22">
      <w:pPr>
        <w:pStyle w:val="TOC2"/>
        <w:rPr>
          <w:ins w:id="133" w:author="Jack Fenimore" w:date="2017-06-06T17:05:00Z"/>
          <w:rFonts w:eastAsiaTheme="minorEastAsia" w:cstheme="minorBidi"/>
          <w:lang w:bidi="ar-SA"/>
        </w:rPr>
      </w:pPr>
      <w:ins w:id="134" w:author="Jack Fenimore" w:date="2017-06-06T17:05:00Z">
        <w:r w:rsidRPr="0027023E">
          <w:rPr>
            <w:color w:val="000000" w:themeColor="text1"/>
            <w:lang w:bidi="en-US"/>
          </w:rPr>
          <w:t>Apply ASM Logging Profile</w:t>
        </w:r>
        <w:r w:rsidRPr="0027023E">
          <w:tab/>
        </w:r>
        <w:r w:rsidRPr="0027023E">
          <w:fldChar w:fldCharType="begin"/>
        </w:r>
        <w:r w:rsidRPr="0027023E">
          <w:instrText xml:space="preserve"> PAGEREF _Toc484532079 \h </w:instrText>
        </w:r>
      </w:ins>
      <w:r w:rsidRPr="0027023E">
        <w:fldChar w:fldCharType="separate"/>
      </w:r>
      <w:ins w:id="135" w:author="Brad Scherer" w:date="2017-06-20T17:09:00Z">
        <w:r w:rsidR="00CE6E79">
          <w:t>8</w:t>
        </w:r>
      </w:ins>
      <w:ins w:id="136" w:author="Jack Fenimore" w:date="2017-06-06T17:05:00Z">
        <w:del w:id="137" w:author="Brad Scherer" w:date="2017-06-20T17:09:00Z">
          <w:r w:rsidRPr="0027023E" w:rsidDel="00CE6E79">
            <w:delText>9</w:delText>
          </w:r>
        </w:del>
        <w:r w:rsidRPr="0027023E">
          <w:fldChar w:fldCharType="end"/>
        </w:r>
      </w:ins>
    </w:p>
    <w:p w14:paraId="517AC32C" w14:textId="77777777" w:rsidR="00C81B22" w:rsidRPr="0027023E" w:rsidRDefault="00C81B22">
      <w:pPr>
        <w:pStyle w:val="TOC2"/>
        <w:rPr>
          <w:ins w:id="138" w:author="Jack Fenimore" w:date="2017-06-06T17:05:00Z"/>
          <w:rFonts w:eastAsiaTheme="minorEastAsia" w:cstheme="minorBidi"/>
          <w:lang w:bidi="ar-SA"/>
        </w:rPr>
      </w:pPr>
      <w:ins w:id="139" w:author="Jack Fenimore" w:date="2017-06-06T17:05:00Z">
        <w:r w:rsidRPr="0027023E">
          <w:rPr>
            <w:color w:val="000000" w:themeColor="text1"/>
            <w:lang w:bidi="en-US"/>
          </w:rPr>
          <w:t>Test ASM Policy</w:t>
        </w:r>
        <w:r w:rsidRPr="0027023E">
          <w:tab/>
        </w:r>
        <w:r w:rsidRPr="0027023E">
          <w:fldChar w:fldCharType="begin"/>
        </w:r>
        <w:r w:rsidRPr="0027023E">
          <w:instrText xml:space="preserve"> PAGEREF _Toc484532080 \h </w:instrText>
        </w:r>
      </w:ins>
      <w:r w:rsidRPr="0027023E">
        <w:fldChar w:fldCharType="separate"/>
      </w:r>
      <w:ins w:id="140" w:author="Brad Scherer" w:date="2017-06-20T17:09:00Z">
        <w:r w:rsidR="00CE6E79">
          <w:t>9</w:t>
        </w:r>
      </w:ins>
      <w:ins w:id="141" w:author="Jack Fenimore" w:date="2017-06-06T17:05:00Z">
        <w:del w:id="142" w:author="Brad Scherer" w:date="2017-06-20T17:09:00Z">
          <w:r w:rsidRPr="0027023E" w:rsidDel="00CE6E79">
            <w:delText>10</w:delText>
          </w:r>
        </w:del>
        <w:r w:rsidRPr="0027023E">
          <w:fldChar w:fldCharType="end"/>
        </w:r>
      </w:ins>
    </w:p>
    <w:p w14:paraId="6D9E5D0D" w14:textId="77777777" w:rsidR="00C81B22" w:rsidRPr="0027023E" w:rsidRDefault="00C81B22">
      <w:pPr>
        <w:pStyle w:val="TOC3"/>
        <w:tabs>
          <w:tab w:val="right" w:leader="dot" w:pos="9350"/>
        </w:tabs>
        <w:rPr>
          <w:ins w:id="143" w:author="Jack Fenimore" w:date="2017-06-06T17:05:00Z"/>
          <w:rFonts w:eastAsiaTheme="minorEastAsia" w:cstheme="minorBidi"/>
          <w:i w:val="0"/>
          <w:iCs w:val="0"/>
          <w:noProof/>
          <w:sz w:val="24"/>
          <w:szCs w:val="24"/>
        </w:rPr>
      </w:pPr>
      <w:ins w:id="144" w:author="Jack Fenimore" w:date="2017-06-06T17:05:00Z">
        <w:r w:rsidRPr="0027023E">
          <w:rPr>
            <w:noProof/>
            <w:lang w:bidi="he-IL"/>
          </w:rPr>
          <w:t>Review Server Technologies</w:t>
        </w:r>
        <w:r w:rsidRPr="0027023E">
          <w:rPr>
            <w:noProof/>
          </w:rPr>
          <w:tab/>
        </w:r>
        <w:r w:rsidRPr="0027023E">
          <w:rPr>
            <w:noProof/>
          </w:rPr>
          <w:fldChar w:fldCharType="begin"/>
        </w:r>
        <w:r w:rsidRPr="0027023E">
          <w:rPr>
            <w:noProof/>
          </w:rPr>
          <w:instrText xml:space="preserve"> PAGEREF _Toc484532081 \h </w:instrText>
        </w:r>
      </w:ins>
      <w:r w:rsidRPr="0027023E">
        <w:rPr>
          <w:noProof/>
        </w:rPr>
      </w:r>
      <w:r w:rsidRPr="0027023E">
        <w:rPr>
          <w:noProof/>
        </w:rPr>
        <w:fldChar w:fldCharType="separate"/>
      </w:r>
      <w:ins w:id="145" w:author="Brad Scherer" w:date="2017-06-20T17:09:00Z">
        <w:r w:rsidR="00CE6E79">
          <w:rPr>
            <w:noProof/>
          </w:rPr>
          <w:t>11</w:t>
        </w:r>
      </w:ins>
      <w:ins w:id="146" w:author="Jack Fenimore" w:date="2017-06-06T17:05:00Z">
        <w:del w:id="147" w:author="Brad Scherer" w:date="2017-06-20T17:09:00Z">
          <w:r w:rsidRPr="0027023E" w:rsidDel="00CE6E79">
            <w:rPr>
              <w:noProof/>
            </w:rPr>
            <w:delText>12</w:delText>
          </w:r>
        </w:del>
        <w:r w:rsidRPr="0027023E">
          <w:rPr>
            <w:noProof/>
          </w:rPr>
          <w:fldChar w:fldCharType="end"/>
        </w:r>
      </w:ins>
    </w:p>
    <w:p w14:paraId="6F64B567" w14:textId="77777777" w:rsidR="00C81B22" w:rsidRPr="0027023E" w:rsidRDefault="00C81B22">
      <w:pPr>
        <w:pStyle w:val="TOC2"/>
        <w:rPr>
          <w:ins w:id="148" w:author="Jack Fenimore" w:date="2017-06-06T17:05:00Z"/>
          <w:rFonts w:eastAsiaTheme="minorEastAsia" w:cstheme="minorBidi"/>
          <w:lang w:bidi="ar-SA"/>
        </w:rPr>
      </w:pPr>
      <w:ins w:id="149" w:author="Jack Fenimore" w:date="2017-06-06T17:05:00Z">
        <w:r w:rsidRPr="0027023E">
          <w:rPr>
            <w:color w:val="000000" w:themeColor="text1"/>
            <w:lang w:bidi="en-US"/>
          </w:rPr>
          <w:t>Objective:</w:t>
        </w:r>
        <w:r w:rsidRPr="0027023E">
          <w:tab/>
        </w:r>
        <w:r w:rsidRPr="0027023E">
          <w:fldChar w:fldCharType="begin"/>
        </w:r>
        <w:r w:rsidRPr="0027023E">
          <w:instrText xml:space="preserve"> PAGEREF _Toc484532082 \h </w:instrText>
        </w:r>
      </w:ins>
      <w:r w:rsidRPr="0027023E">
        <w:fldChar w:fldCharType="separate"/>
      </w:r>
      <w:ins w:id="150" w:author="Brad Scherer" w:date="2017-06-20T17:09:00Z">
        <w:r w:rsidR="00CE6E79">
          <w:t>12</w:t>
        </w:r>
      </w:ins>
      <w:ins w:id="151" w:author="Jack Fenimore" w:date="2017-06-06T17:05:00Z">
        <w:del w:id="152" w:author="Brad Scherer" w:date="2017-06-20T17:09:00Z">
          <w:r w:rsidRPr="0027023E" w:rsidDel="00CE6E79">
            <w:delText>13</w:delText>
          </w:r>
        </w:del>
        <w:r w:rsidRPr="0027023E">
          <w:fldChar w:fldCharType="end"/>
        </w:r>
      </w:ins>
    </w:p>
    <w:p w14:paraId="05903006" w14:textId="77777777" w:rsidR="00C81B22" w:rsidRPr="0027023E" w:rsidRDefault="00C81B22">
      <w:pPr>
        <w:pStyle w:val="TOC2"/>
        <w:rPr>
          <w:ins w:id="153" w:author="Jack Fenimore" w:date="2017-06-06T17:05:00Z"/>
          <w:rFonts w:eastAsiaTheme="minorEastAsia" w:cstheme="minorBidi"/>
          <w:lang w:bidi="ar-SA"/>
        </w:rPr>
      </w:pPr>
      <w:ins w:id="154" w:author="Jack Fenimore" w:date="2017-06-06T17:05:00Z">
        <w:r w:rsidRPr="0027023E">
          <w:rPr>
            <w:color w:val="000000" w:themeColor="text1"/>
            <w:lang w:bidi="en-US"/>
          </w:rPr>
          <w:t>Demonstrate a False Positive</w:t>
        </w:r>
        <w:r w:rsidRPr="0027023E">
          <w:tab/>
        </w:r>
        <w:r w:rsidRPr="0027023E">
          <w:fldChar w:fldCharType="begin"/>
        </w:r>
        <w:r w:rsidRPr="0027023E">
          <w:instrText xml:space="preserve"> PAGEREF _Toc484532083 \h </w:instrText>
        </w:r>
      </w:ins>
      <w:r w:rsidRPr="0027023E">
        <w:fldChar w:fldCharType="separate"/>
      </w:r>
      <w:ins w:id="155" w:author="Brad Scherer" w:date="2017-06-20T17:09:00Z">
        <w:r w:rsidR="00CE6E79">
          <w:t>12</w:t>
        </w:r>
      </w:ins>
      <w:ins w:id="156" w:author="Jack Fenimore" w:date="2017-06-06T17:05:00Z">
        <w:del w:id="157" w:author="Brad Scherer" w:date="2017-06-20T17:09:00Z">
          <w:r w:rsidRPr="0027023E" w:rsidDel="00CE6E79">
            <w:delText>13</w:delText>
          </w:r>
        </w:del>
        <w:r w:rsidRPr="0027023E">
          <w:fldChar w:fldCharType="end"/>
        </w:r>
      </w:ins>
    </w:p>
    <w:p w14:paraId="078F168C" w14:textId="77777777" w:rsidR="00C81B22" w:rsidRPr="0027023E" w:rsidRDefault="00C81B22">
      <w:pPr>
        <w:pStyle w:val="TOC2"/>
        <w:rPr>
          <w:ins w:id="158" w:author="Jack Fenimore" w:date="2017-06-06T17:05:00Z"/>
          <w:rFonts w:eastAsiaTheme="minorEastAsia" w:cstheme="minorBidi"/>
          <w:lang w:bidi="ar-SA"/>
        </w:rPr>
      </w:pPr>
      <w:ins w:id="159" w:author="Jack Fenimore" w:date="2017-06-06T17:05:00Z">
        <w:r w:rsidRPr="0027023E">
          <w:rPr>
            <w:color w:val="000000" w:themeColor="text1"/>
            <w:lang w:bidi="en-US"/>
          </w:rPr>
          <w:t>Objective:</w:t>
        </w:r>
        <w:r w:rsidRPr="0027023E">
          <w:tab/>
        </w:r>
        <w:r w:rsidRPr="0027023E">
          <w:fldChar w:fldCharType="begin"/>
        </w:r>
        <w:r w:rsidRPr="0027023E">
          <w:instrText xml:space="preserve"> PAGEREF _Toc484532084 \h </w:instrText>
        </w:r>
      </w:ins>
      <w:r w:rsidRPr="0027023E">
        <w:fldChar w:fldCharType="separate"/>
      </w:r>
      <w:ins w:id="160" w:author="Brad Scherer" w:date="2017-06-20T17:09:00Z">
        <w:r w:rsidR="00CE6E79">
          <w:t>21</w:t>
        </w:r>
      </w:ins>
      <w:ins w:id="161" w:author="Jack Fenimore" w:date="2017-06-06T17:05:00Z">
        <w:r w:rsidRPr="0027023E">
          <w:fldChar w:fldCharType="end"/>
        </w:r>
      </w:ins>
    </w:p>
    <w:p w14:paraId="1760AD76" w14:textId="77777777" w:rsidR="00C81B22" w:rsidRPr="0027023E" w:rsidRDefault="00C81B22">
      <w:pPr>
        <w:pStyle w:val="TOC2"/>
        <w:rPr>
          <w:ins w:id="162" w:author="Jack Fenimore" w:date="2017-06-06T17:05:00Z"/>
          <w:rFonts w:eastAsiaTheme="minorEastAsia" w:cstheme="minorBidi"/>
          <w:lang w:bidi="ar-SA"/>
        </w:rPr>
      </w:pPr>
      <w:ins w:id="163" w:author="Jack Fenimore" w:date="2017-06-06T17:05:00Z">
        <w:r w:rsidRPr="0027023E">
          <w:rPr>
            <w:color w:val="000000" w:themeColor="text1"/>
            <w:lang w:bidi="en-US"/>
          </w:rPr>
          <w:t>Parameter Enforcement</w:t>
        </w:r>
        <w:r w:rsidRPr="0027023E">
          <w:tab/>
        </w:r>
        <w:r w:rsidRPr="0027023E">
          <w:fldChar w:fldCharType="begin"/>
        </w:r>
        <w:r w:rsidRPr="0027023E">
          <w:instrText xml:space="preserve"> PAGEREF _Toc484532085 \h </w:instrText>
        </w:r>
      </w:ins>
      <w:r w:rsidRPr="0027023E">
        <w:fldChar w:fldCharType="separate"/>
      </w:r>
      <w:ins w:id="164" w:author="Brad Scherer" w:date="2017-06-20T17:09:00Z">
        <w:r w:rsidR="00CE6E79">
          <w:t>21</w:t>
        </w:r>
      </w:ins>
      <w:ins w:id="165" w:author="Jack Fenimore" w:date="2017-06-06T17:05:00Z">
        <w:r w:rsidRPr="0027023E">
          <w:fldChar w:fldCharType="end"/>
        </w:r>
      </w:ins>
    </w:p>
    <w:p w14:paraId="72EB4EF9" w14:textId="77777777" w:rsidR="00C81B22" w:rsidRPr="0027023E" w:rsidRDefault="00C81B22">
      <w:pPr>
        <w:pStyle w:val="TOC2"/>
        <w:rPr>
          <w:ins w:id="166" w:author="Jack Fenimore" w:date="2017-06-06T17:05:00Z"/>
          <w:rFonts w:eastAsiaTheme="minorEastAsia" w:cstheme="minorBidi"/>
          <w:lang w:bidi="ar-SA"/>
        </w:rPr>
      </w:pPr>
      <w:ins w:id="167" w:author="Jack Fenimore" w:date="2017-06-06T17:05:00Z">
        <w:r w:rsidRPr="0027023E">
          <w:rPr>
            <w:color w:val="000000" w:themeColor="text1"/>
            <w:lang w:bidi="en-US"/>
          </w:rPr>
          <w:t>Geolocation</w:t>
        </w:r>
        <w:r w:rsidRPr="0027023E">
          <w:tab/>
        </w:r>
        <w:r w:rsidRPr="0027023E">
          <w:fldChar w:fldCharType="begin"/>
        </w:r>
        <w:r w:rsidRPr="0027023E">
          <w:instrText xml:space="preserve"> PAGEREF _Toc484532086 \h </w:instrText>
        </w:r>
      </w:ins>
      <w:r w:rsidRPr="0027023E">
        <w:fldChar w:fldCharType="separate"/>
      </w:r>
      <w:ins w:id="168" w:author="Brad Scherer" w:date="2017-06-20T17:09:00Z">
        <w:r w:rsidR="00CE6E79">
          <w:t>22</w:t>
        </w:r>
      </w:ins>
      <w:ins w:id="169" w:author="Jack Fenimore" w:date="2017-06-06T17:05:00Z">
        <w:r w:rsidRPr="0027023E">
          <w:fldChar w:fldCharType="end"/>
        </w:r>
      </w:ins>
    </w:p>
    <w:p w14:paraId="48418EC2" w14:textId="77777777" w:rsidR="00C81B22" w:rsidRPr="0027023E" w:rsidRDefault="00C81B22">
      <w:pPr>
        <w:pStyle w:val="TOC2"/>
        <w:rPr>
          <w:ins w:id="170" w:author="Jack Fenimore" w:date="2017-06-06T17:05:00Z"/>
          <w:rFonts w:eastAsiaTheme="minorEastAsia" w:cstheme="minorBidi"/>
          <w:lang w:bidi="ar-SA"/>
        </w:rPr>
      </w:pPr>
      <w:ins w:id="171" w:author="Jack Fenimore" w:date="2017-06-06T17:05:00Z">
        <w:r w:rsidRPr="0027023E">
          <w:rPr>
            <w:color w:val="000000" w:themeColor="text1"/>
            <w:lang w:bidi="en-US"/>
          </w:rPr>
          <w:t>IP Reputation</w:t>
        </w:r>
        <w:r w:rsidRPr="0027023E">
          <w:tab/>
        </w:r>
        <w:r w:rsidRPr="0027023E">
          <w:fldChar w:fldCharType="begin"/>
        </w:r>
        <w:r w:rsidRPr="0027023E">
          <w:instrText xml:space="preserve"> PAGEREF _Toc484532087 \h </w:instrText>
        </w:r>
      </w:ins>
      <w:r w:rsidRPr="0027023E">
        <w:fldChar w:fldCharType="separate"/>
      </w:r>
      <w:ins w:id="172" w:author="Brad Scherer" w:date="2017-06-20T17:09:00Z">
        <w:r w:rsidR="00CE6E79">
          <w:t>26</w:t>
        </w:r>
      </w:ins>
      <w:ins w:id="173" w:author="Jack Fenimore" w:date="2017-06-06T17:05:00Z">
        <w:r w:rsidRPr="0027023E">
          <w:fldChar w:fldCharType="end"/>
        </w:r>
      </w:ins>
    </w:p>
    <w:p w14:paraId="160E7C53" w14:textId="77777777" w:rsidR="00C81B22" w:rsidRPr="0027023E" w:rsidRDefault="00C81B22">
      <w:pPr>
        <w:pStyle w:val="TOC2"/>
        <w:rPr>
          <w:ins w:id="174" w:author="Jack Fenimore" w:date="2017-06-06T17:05:00Z"/>
          <w:rFonts w:eastAsiaTheme="minorEastAsia" w:cstheme="minorBidi"/>
          <w:lang w:bidi="ar-SA"/>
        </w:rPr>
      </w:pPr>
      <w:ins w:id="175" w:author="Jack Fenimore" w:date="2017-06-06T17:05:00Z">
        <w:r w:rsidRPr="0027023E">
          <w:rPr>
            <w:color w:val="000000" w:themeColor="text1"/>
            <w:lang w:bidi="en-US"/>
          </w:rPr>
          <w:t>Objective:</w:t>
        </w:r>
        <w:r w:rsidRPr="0027023E">
          <w:tab/>
        </w:r>
        <w:r w:rsidRPr="0027023E">
          <w:fldChar w:fldCharType="begin"/>
        </w:r>
        <w:r w:rsidRPr="0027023E">
          <w:instrText xml:space="preserve"> PAGEREF _Toc484532088 \h </w:instrText>
        </w:r>
      </w:ins>
      <w:r w:rsidRPr="0027023E">
        <w:fldChar w:fldCharType="separate"/>
      </w:r>
      <w:ins w:id="176" w:author="Brad Scherer" w:date="2017-06-20T17:09:00Z">
        <w:r w:rsidR="00CE6E79">
          <w:t>29</w:t>
        </w:r>
      </w:ins>
      <w:ins w:id="177" w:author="Jack Fenimore" w:date="2017-06-06T17:05:00Z">
        <w:r w:rsidRPr="0027023E">
          <w:fldChar w:fldCharType="end"/>
        </w:r>
      </w:ins>
    </w:p>
    <w:p w14:paraId="44C43972" w14:textId="77777777" w:rsidR="00C81B22" w:rsidRPr="0027023E" w:rsidRDefault="00C81B22">
      <w:pPr>
        <w:pStyle w:val="TOC2"/>
        <w:rPr>
          <w:ins w:id="178" w:author="Jack Fenimore" w:date="2017-06-06T17:05:00Z"/>
          <w:rFonts w:eastAsiaTheme="minorEastAsia" w:cstheme="minorBidi"/>
          <w:lang w:bidi="ar-SA"/>
        </w:rPr>
      </w:pPr>
      <w:ins w:id="179" w:author="Jack Fenimore" w:date="2017-06-06T17:05:00Z">
        <w:r w:rsidRPr="0027023E">
          <w:rPr>
            <w:color w:val="000000" w:themeColor="text1"/>
            <w:lang w:bidi="en-US"/>
          </w:rPr>
          <w:t>Create Policy</w:t>
        </w:r>
        <w:r w:rsidRPr="0027023E">
          <w:tab/>
        </w:r>
        <w:r w:rsidRPr="0027023E">
          <w:fldChar w:fldCharType="begin"/>
        </w:r>
        <w:r w:rsidRPr="0027023E">
          <w:instrText xml:space="preserve"> PAGEREF _Toc484532089 \h </w:instrText>
        </w:r>
      </w:ins>
      <w:r w:rsidRPr="0027023E">
        <w:fldChar w:fldCharType="separate"/>
      </w:r>
      <w:ins w:id="180" w:author="Brad Scherer" w:date="2017-06-20T17:09:00Z">
        <w:r w:rsidR="00CE6E79">
          <w:t>29</w:t>
        </w:r>
      </w:ins>
      <w:ins w:id="181" w:author="Jack Fenimore" w:date="2017-06-06T17:05:00Z">
        <w:r w:rsidRPr="0027023E">
          <w:fldChar w:fldCharType="end"/>
        </w:r>
      </w:ins>
    </w:p>
    <w:p w14:paraId="36DC9438" w14:textId="77777777" w:rsidR="00C81B22" w:rsidRPr="0027023E" w:rsidRDefault="00C81B22">
      <w:pPr>
        <w:pStyle w:val="TOC2"/>
        <w:rPr>
          <w:ins w:id="182" w:author="Jack Fenimore" w:date="2017-06-06T17:05:00Z"/>
          <w:rFonts w:eastAsiaTheme="minorEastAsia" w:cstheme="minorBidi"/>
          <w:lang w:bidi="ar-SA"/>
        </w:rPr>
      </w:pPr>
      <w:ins w:id="183" w:author="Jack Fenimore" w:date="2017-06-06T17:05:00Z">
        <w:r w:rsidRPr="0027023E">
          <w:rPr>
            <w:color w:val="000000" w:themeColor="text1"/>
            <w:lang w:bidi="en-US"/>
          </w:rPr>
          <w:t>Configure Policy</w:t>
        </w:r>
        <w:r w:rsidRPr="0027023E">
          <w:tab/>
        </w:r>
        <w:r w:rsidRPr="0027023E">
          <w:fldChar w:fldCharType="begin"/>
        </w:r>
        <w:r w:rsidRPr="0027023E">
          <w:instrText xml:space="preserve"> PAGEREF _Toc484532090 \h </w:instrText>
        </w:r>
      </w:ins>
      <w:r w:rsidRPr="0027023E">
        <w:fldChar w:fldCharType="separate"/>
      </w:r>
      <w:ins w:id="184" w:author="Brad Scherer" w:date="2017-06-20T17:09:00Z">
        <w:r w:rsidR="00CE6E79">
          <w:t>30</w:t>
        </w:r>
      </w:ins>
      <w:ins w:id="185" w:author="Jack Fenimore" w:date="2017-06-06T17:05:00Z">
        <w:r w:rsidRPr="0027023E">
          <w:fldChar w:fldCharType="end"/>
        </w:r>
      </w:ins>
    </w:p>
    <w:p w14:paraId="472EFEF6" w14:textId="77777777" w:rsidR="00C81B22" w:rsidRPr="0027023E" w:rsidRDefault="00C81B22">
      <w:pPr>
        <w:pStyle w:val="TOC2"/>
        <w:rPr>
          <w:ins w:id="186" w:author="Jack Fenimore" w:date="2017-06-06T17:05:00Z"/>
          <w:rFonts w:eastAsiaTheme="minorEastAsia" w:cstheme="minorBidi"/>
          <w:lang w:bidi="ar-SA"/>
        </w:rPr>
      </w:pPr>
      <w:ins w:id="187" w:author="Jack Fenimore" w:date="2017-06-06T17:05:00Z">
        <w:r w:rsidRPr="0027023E">
          <w:rPr>
            <w:color w:val="000000" w:themeColor="text1"/>
            <w:lang w:bidi="en-US"/>
          </w:rPr>
          <w:t>Apply Proactive Bot Defense Policy</w:t>
        </w:r>
        <w:r w:rsidRPr="0027023E">
          <w:tab/>
        </w:r>
        <w:r w:rsidRPr="0027023E">
          <w:fldChar w:fldCharType="begin"/>
        </w:r>
        <w:r w:rsidRPr="0027023E">
          <w:instrText xml:space="preserve"> PAGEREF _Toc484532091 \h </w:instrText>
        </w:r>
      </w:ins>
      <w:r w:rsidRPr="0027023E">
        <w:fldChar w:fldCharType="separate"/>
      </w:r>
      <w:ins w:id="188" w:author="Brad Scherer" w:date="2017-06-20T17:09:00Z">
        <w:r w:rsidR="00CE6E79">
          <w:t>32</w:t>
        </w:r>
      </w:ins>
      <w:ins w:id="189" w:author="Jack Fenimore" w:date="2017-06-06T17:05:00Z">
        <w:r w:rsidRPr="0027023E">
          <w:fldChar w:fldCharType="end"/>
        </w:r>
      </w:ins>
    </w:p>
    <w:p w14:paraId="70F7FC4E" w14:textId="77777777" w:rsidR="00C81B22" w:rsidRPr="0027023E" w:rsidRDefault="00C81B22">
      <w:pPr>
        <w:pStyle w:val="TOC2"/>
        <w:rPr>
          <w:ins w:id="190" w:author="Jack Fenimore" w:date="2017-06-06T17:05:00Z"/>
          <w:rFonts w:eastAsiaTheme="minorEastAsia" w:cstheme="minorBidi"/>
          <w:lang w:bidi="ar-SA"/>
        </w:rPr>
      </w:pPr>
      <w:ins w:id="191" w:author="Jack Fenimore" w:date="2017-06-06T17:05:00Z">
        <w:r w:rsidRPr="0027023E">
          <w:rPr>
            <w:color w:val="000000" w:themeColor="text1"/>
            <w:lang w:bidi="en-US"/>
          </w:rPr>
          <w:t>Create Bot Defense Logging Profile</w:t>
        </w:r>
        <w:r w:rsidRPr="0027023E">
          <w:tab/>
        </w:r>
        <w:r w:rsidRPr="0027023E">
          <w:fldChar w:fldCharType="begin"/>
        </w:r>
        <w:r w:rsidRPr="0027023E">
          <w:instrText xml:space="preserve"> PAGEREF _Toc484532092 \h </w:instrText>
        </w:r>
      </w:ins>
      <w:r w:rsidRPr="0027023E">
        <w:fldChar w:fldCharType="separate"/>
      </w:r>
      <w:ins w:id="192" w:author="Brad Scherer" w:date="2017-06-20T17:09:00Z">
        <w:r w:rsidR="00CE6E79">
          <w:t>33</w:t>
        </w:r>
      </w:ins>
      <w:ins w:id="193" w:author="Jack Fenimore" w:date="2017-06-06T17:05:00Z">
        <w:r w:rsidRPr="0027023E">
          <w:fldChar w:fldCharType="end"/>
        </w:r>
      </w:ins>
    </w:p>
    <w:p w14:paraId="74972D7A" w14:textId="77777777" w:rsidR="00C81B22" w:rsidRPr="0027023E" w:rsidRDefault="00C81B22">
      <w:pPr>
        <w:pStyle w:val="TOC2"/>
        <w:rPr>
          <w:ins w:id="194" w:author="Jack Fenimore" w:date="2017-06-06T17:05:00Z"/>
          <w:rFonts w:eastAsiaTheme="minorEastAsia" w:cstheme="minorBidi"/>
          <w:lang w:bidi="ar-SA"/>
        </w:rPr>
      </w:pPr>
      <w:ins w:id="195" w:author="Jack Fenimore" w:date="2017-06-06T17:05:00Z">
        <w:r w:rsidRPr="0027023E">
          <w:rPr>
            <w:color w:val="000000" w:themeColor="text1"/>
            <w:lang w:bidi="en-US"/>
          </w:rPr>
          <w:t>Apply Bot Defense Logging Profile</w:t>
        </w:r>
        <w:r w:rsidRPr="0027023E">
          <w:tab/>
        </w:r>
        <w:r w:rsidRPr="0027023E">
          <w:fldChar w:fldCharType="begin"/>
        </w:r>
        <w:r w:rsidRPr="0027023E">
          <w:instrText xml:space="preserve"> PAGEREF _Toc484532093 \h </w:instrText>
        </w:r>
      </w:ins>
      <w:r w:rsidRPr="0027023E">
        <w:fldChar w:fldCharType="separate"/>
      </w:r>
      <w:ins w:id="196" w:author="Brad Scherer" w:date="2017-06-20T17:09:00Z">
        <w:r w:rsidR="00CE6E79">
          <w:t>33</w:t>
        </w:r>
      </w:ins>
      <w:ins w:id="197" w:author="Jack Fenimore" w:date="2017-06-06T17:05:00Z">
        <w:r w:rsidRPr="0027023E">
          <w:fldChar w:fldCharType="end"/>
        </w:r>
      </w:ins>
    </w:p>
    <w:p w14:paraId="66B885F2" w14:textId="77777777" w:rsidR="00C81B22" w:rsidRPr="0027023E" w:rsidRDefault="00C81B22">
      <w:pPr>
        <w:pStyle w:val="TOC2"/>
        <w:rPr>
          <w:ins w:id="198" w:author="Jack Fenimore" w:date="2017-06-06T17:05:00Z"/>
          <w:rFonts w:eastAsiaTheme="minorEastAsia" w:cstheme="minorBidi"/>
          <w:lang w:bidi="ar-SA"/>
        </w:rPr>
      </w:pPr>
      <w:ins w:id="199" w:author="Jack Fenimore" w:date="2017-06-06T17:05:00Z">
        <w:r w:rsidRPr="0027023E">
          <w:rPr>
            <w:color w:val="000000" w:themeColor="text1"/>
            <w:lang w:bidi="en-US"/>
          </w:rPr>
          <w:t>Test the Proactive Bot Defense Policy</w:t>
        </w:r>
        <w:r w:rsidRPr="0027023E">
          <w:tab/>
        </w:r>
        <w:r w:rsidRPr="0027023E">
          <w:fldChar w:fldCharType="begin"/>
        </w:r>
        <w:r w:rsidRPr="0027023E">
          <w:instrText xml:space="preserve"> PAGEREF _Toc484532094 \h </w:instrText>
        </w:r>
      </w:ins>
      <w:r w:rsidRPr="0027023E">
        <w:fldChar w:fldCharType="separate"/>
      </w:r>
      <w:ins w:id="200" w:author="Brad Scherer" w:date="2017-06-20T17:09:00Z">
        <w:r w:rsidR="00CE6E79">
          <w:t>34</w:t>
        </w:r>
      </w:ins>
      <w:ins w:id="201" w:author="Jack Fenimore" w:date="2017-06-06T17:05:00Z">
        <w:del w:id="202" w:author="Brad Scherer" w:date="2017-06-20T17:09:00Z">
          <w:r w:rsidRPr="0027023E" w:rsidDel="00CE6E79">
            <w:delText>35</w:delText>
          </w:r>
        </w:del>
        <w:r w:rsidRPr="0027023E">
          <w:fldChar w:fldCharType="end"/>
        </w:r>
      </w:ins>
    </w:p>
    <w:p w14:paraId="4FF79305" w14:textId="77777777" w:rsidR="00C81B22" w:rsidRPr="0027023E" w:rsidRDefault="00C81B22">
      <w:pPr>
        <w:pStyle w:val="TOC2"/>
        <w:rPr>
          <w:ins w:id="203" w:author="Jack Fenimore" w:date="2017-06-06T17:05:00Z"/>
          <w:rFonts w:eastAsiaTheme="minorEastAsia" w:cstheme="minorBidi"/>
          <w:lang w:bidi="ar-SA"/>
        </w:rPr>
      </w:pPr>
      <w:ins w:id="204" w:author="Jack Fenimore" w:date="2017-06-06T17:05:00Z">
        <w:r w:rsidRPr="0027023E">
          <w:rPr>
            <w:color w:val="000000" w:themeColor="text1"/>
            <w:lang w:bidi="en-US"/>
          </w:rPr>
          <w:t>Validate that the Proactive Bot Defense Policy is Working</w:t>
        </w:r>
        <w:r w:rsidRPr="0027023E">
          <w:tab/>
        </w:r>
        <w:r w:rsidRPr="0027023E">
          <w:fldChar w:fldCharType="begin"/>
        </w:r>
        <w:r w:rsidRPr="0027023E">
          <w:instrText xml:space="preserve"> PAGEREF _Toc484532095 \h </w:instrText>
        </w:r>
      </w:ins>
      <w:r w:rsidRPr="0027023E">
        <w:fldChar w:fldCharType="separate"/>
      </w:r>
      <w:ins w:id="205" w:author="Brad Scherer" w:date="2017-06-20T17:09:00Z">
        <w:r w:rsidR="00CE6E79">
          <w:t>35</w:t>
        </w:r>
      </w:ins>
      <w:ins w:id="206" w:author="Jack Fenimore" w:date="2017-06-06T17:05:00Z">
        <w:r w:rsidRPr="0027023E">
          <w:fldChar w:fldCharType="end"/>
        </w:r>
      </w:ins>
    </w:p>
    <w:p w14:paraId="67CFF530" w14:textId="77777777" w:rsidR="00C81B22" w:rsidRPr="0027023E" w:rsidRDefault="00C81B22">
      <w:pPr>
        <w:pStyle w:val="TOC2"/>
        <w:rPr>
          <w:ins w:id="207" w:author="Jack Fenimore" w:date="2017-06-06T17:05:00Z"/>
          <w:rFonts w:eastAsiaTheme="minorEastAsia" w:cstheme="minorBidi"/>
          <w:lang w:bidi="ar-SA"/>
        </w:rPr>
      </w:pPr>
      <w:ins w:id="208" w:author="Jack Fenimore" w:date="2017-06-06T17:05:00Z">
        <w:r w:rsidRPr="0027023E">
          <w:rPr>
            <w:color w:val="000000" w:themeColor="text1"/>
            <w:lang w:bidi="en-US"/>
          </w:rPr>
          <w:t>BOT Signatures</w:t>
        </w:r>
        <w:r w:rsidRPr="0027023E">
          <w:tab/>
        </w:r>
        <w:r w:rsidRPr="0027023E">
          <w:fldChar w:fldCharType="begin"/>
        </w:r>
        <w:r w:rsidRPr="0027023E">
          <w:instrText xml:space="preserve"> PAGEREF _Toc484532096 \h </w:instrText>
        </w:r>
      </w:ins>
      <w:r w:rsidRPr="0027023E">
        <w:fldChar w:fldCharType="separate"/>
      </w:r>
      <w:ins w:id="209" w:author="Brad Scherer" w:date="2017-06-20T17:09:00Z">
        <w:r w:rsidR="00CE6E79">
          <w:t>36</w:t>
        </w:r>
      </w:ins>
      <w:ins w:id="210" w:author="Jack Fenimore" w:date="2017-06-06T17:05:00Z">
        <w:r w:rsidRPr="0027023E">
          <w:fldChar w:fldCharType="end"/>
        </w:r>
      </w:ins>
    </w:p>
    <w:p w14:paraId="4214C1C4" w14:textId="77777777" w:rsidR="00981934" w:rsidRPr="00CD1049" w:rsidDel="00C81B22" w:rsidRDefault="00981934">
      <w:pPr>
        <w:pStyle w:val="TOC2"/>
        <w:rPr>
          <w:del w:id="211" w:author="Jack Fenimore" w:date="2017-06-06T17:05:00Z"/>
          <w:rFonts w:eastAsiaTheme="minorEastAsia" w:cstheme="minorBidi"/>
          <w:lang w:bidi="ar-SA"/>
        </w:rPr>
      </w:pPr>
      <w:del w:id="212" w:author="Jack Fenimore" w:date="2017-06-06T17:05:00Z">
        <w:r w:rsidRPr="00CD1049" w:rsidDel="00C81B22">
          <w:rPr>
            <w:color w:val="000000" w:themeColor="text1"/>
            <w:lang w:bidi="en-US"/>
          </w:rPr>
          <w:delText>Objective:</w:delText>
        </w:r>
        <w:r w:rsidRPr="00CD1049" w:rsidDel="00C81B22">
          <w:tab/>
          <w:delText>5</w:delText>
        </w:r>
      </w:del>
    </w:p>
    <w:p w14:paraId="315A6002" w14:textId="77777777" w:rsidR="00981934" w:rsidRPr="00CD1049" w:rsidDel="00C81B22" w:rsidRDefault="00981934">
      <w:pPr>
        <w:pStyle w:val="TOC2"/>
        <w:rPr>
          <w:del w:id="213" w:author="Jack Fenimore" w:date="2017-06-06T17:05:00Z"/>
          <w:rFonts w:eastAsiaTheme="minorEastAsia" w:cstheme="minorBidi"/>
          <w:lang w:bidi="ar-SA"/>
        </w:rPr>
      </w:pPr>
      <w:del w:id="214" w:author="Jack Fenimore" w:date="2017-06-06T17:05:00Z">
        <w:r w:rsidRPr="00CD1049" w:rsidDel="00C81B22">
          <w:rPr>
            <w:color w:val="000000" w:themeColor="text1"/>
            <w:lang w:bidi="en-US"/>
          </w:rPr>
          <w:delText>Create Policy</w:delText>
        </w:r>
        <w:r w:rsidRPr="00CD1049" w:rsidDel="00C81B22">
          <w:tab/>
          <w:delText>5</w:delText>
        </w:r>
      </w:del>
    </w:p>
    <w:p w14:paraId="73220477" w14:textId="77777777" w:rsidR="00981934" w:rsidRPr="00CD1049" w:rsidDel="00C81B22" w:rsidRDefault="00981934">
      <w:pPr>
        <w:pStyle w:val="TOC2"/>
        <w:rPr>
          <w:del w:id="215" w:author="Jack Fenimore" w:date="2017-06-06T17:05:00Z"/>
          <w:rFonts w:eastAsiaTheme="minorEastAsia" w:cstheme="minorBidi"/>
          <w:lang w:bidi="ar-SA"/>
        </w:rPr>
      </w:pPr>
      <w:del w:id="216" w:author="Jack Fenimore" w:date="2017-06-06T17:05:00Z">
        <w:r w:rsidRPr="00CD1049" w:rsidDel="00C81B22">
          <w:rPr>
            <w:color w:val="000000" w:themeColor="text1"/>
            <w:lang w:bidi="en-US"/>
          </w:rPr>
          <w:delText>Configure Policy</w:delText>
        </w:r>
        <w:r w:rsidRPr="00CD1049" w:rsidDel="00C81B22">
          <w:tab/>
          <w:delText>6</w:delText>
        </w:r>
      </w:del>
    </w:p>
    <w:p w14:paraId="7B123DF7" w14:textId="77777777" w:rsidR="00981934" w:rsidRPr="00CD1049" w:rsidDel="00C81B22" w:rsidRDefault="00981934">
      <w:pPr>
        <w:pStyle w:val="TOC2"/>
        <w:rPr>
          <w:del w:id="217" w:author="Jack Fenimore" w:date="2017-06-06T17:05:00Z"/>
          <w:rFonts w:eastAsiaTheme="minorEastAsia" w:cstheme="minorBidi"/>
          <w:lang w:bidi="ar-SA"/>
        </w:rPr>
      </w:pPr>
      <w:del w:id="218" w:author="Jack Fenimore" w:date="2017-06-06T17:05:00Z">
        <w:r w:rsidRPr="00CD1049" w:rsidDel="00C81B22">
          <w:rPr>
            <w:color w:val="000000" w:themeColor="text1"/>
            <w:lang w:bidi="en-US"/>
          </w:rPr>
          <w:delText>Accept Remaining Default Policy Settings</w:delText>
        </w:r>
        <w:r w:rsidRPr="00CD1049" w:rsidDel="00C81B22">
          <w:tab/>
          <w:delText>6</w:delText>
        </w:r>
      </w:del>
    </w:p>
    <w:p w14:paraId="05E02CF0" w14:textId="77777777" w:rsidR="00981934" w:rsidRPr="00CD1049" w:rsidDel="00C81B22" w:rsidRDefault="00981934">
      <w:pPr>
        <w:pStyle w:val="TOC2"/>
        <w:rPr>
          <w:del w:id="219" w:author="Jack Fenimore" w:date="2017-06-06T17:05:00Z"/>
          <w:rFonts w:eastAsiaTheme="minorEastAsia" w:cstheme="minorBidi"/>
          <w:lang w:bidi="ar-SA"/>
        </w:rPr>
      </w:pPr>
      <w:del w:id="220" w:author="Jack Fenimore" w:date="2017-06-06T17:05:00Z">
        <w:r w:rsidRPr="00CD1049" w:rsidDel="00C81B22">
          <w:rPr>
            <w:color w:val="000000" w:themeColor="text1"/>
            <w:lang w:bidi="en-US"/>
          </w:rPr>
          <w:delText>Verify ASM Profile is Applied</w:delText>
        </w:r>
        <w:r w:rsidRPr="00CD1049" w:rsidDel="00C81B22">
          <w:tab/>
          <w:delText>7</w:delText>
        </w:r>
      </w:del>
    </w:p>
    <w:p w14:paraId="04289E93" w14:textId="77777777" w:rsidR="00981934" w:rsidRPr="00CD1049" w:rsidDel="00C81B22" w:rsidRDefault="00981934">
      <w:pPr>
        <w:pStyle w:val="TOC2"/>
        <w:rPr>
          <w:del w:id="221" w:author="Jack Fenimore" w:date="2017-06-06T17:05:00Z"/>
          <w:rFonts w:eastAsiaTheme="minorEastAsia" w:cstheme="minorBidi"/>
          <w:lang w:bidi="ar-SA"/>
        </w:rPr>
      </w:pPr>
      <w:del w:id="222" w:author="Jack Fenimore" w:date="2017-06-06T17:05:00Z">
        <w:r w:rsidRPr="00CD1049" w:rsidDel="00C81B22">
          <w:rPr>
            <w:color w:val="000000" w:themeColor="text1"/>
            <w:lang w:bidi="en-US"/>
          </w:rPr>
          <w:delText>Create Application Security Logging Profile</w:delText>
        </w:r>
        <w:r w:rsidRPr="00CD1049" w:rsidDel="00C81B22">
          <w:tab/>
          <w:delText>8</w:delText>
        </w:r>
      </w:del>
    </w:p>
    <w:p w14:paraId="25582766" w14:textId="77777777" w:rsidR="00981934" w:rsidRPr="00CD1049" w:rsidDel="00C81B22" w:rsidRDefault="00981934">
      <w:pPr>
        <w:pStyle w:val="TOC2"/>
        <w:rPr>
          <w:del w:id="223" w:author="Jack Fenimore" w:date="2017-06-06T17:05:00Z"/>
          <w:rFonts w:eastAsiaTheme="minorEastAsia" w:cstheme="minorBidi"/>
          <w:lang w:bidi="ar-SA"/>
        </w:rPr>
      </w:pPr>
      <w:del w:id="224" w:author="Jack Fenimore" w:date="2017-06-06T17:05:00Z">
        <w:r w:rsidRPr="00CD1049" w:rsidDel="00C81B22">
          <w:rPr>
            <w:color w:val="000000" w:themeColor="text1"/>
            <w:lang w:bidi="en-US"/>
          </w:rPr>
          <w:delText>Apply ASM Logging Profile</w:delText>
        </w:r>
        <w:r w:rsidRPr="00CD1049" w:rsidDel="00C81B22">
          <w:tab/>
          <w:delText>9</w:delText>
        </w:r>
      </w:del>
    </w:p>
    <w:p w14:paraId="41EC3E29" w14:textId="77777777" w:rsidR="00981934" w:rsidRPr="00CD1049" w:rsidDel="00C81B22" w:rsidRDefault="00981934">
      <w:pPr>
        <w:pStyle w:val="TOC2"/>
        <w:rPr>
          <w:del w:id="225" w:author="Jack Fenimore" w:date="2017-06-06T17:05:00Z"/>
          <w:rFonts w:eastAsiaTheme="minorEastAsia" w:cstheme="minorBidi"/>
          <w:lang w:bidi="ar-SA"/>
        </w:rPr>
      </w:pPr>
      <w:del w:id="226" w:author="Jack Fenimore" w:date="2017-06-06T17:05:00Z">
        <w:r w:rsidRPr="00CD1049" w:rsidDel="00C81B22">
          <w:rPr>
            <w:color w:val="000000" w:themeColor="text1"/>
            <w:lang w:bidi="en-US"/>
          </w:rPr>
          <w:delText>Test ASM Policy</w:delText>
        </w:r>
        <w:r w:rsidRPr="00CD1049" w:rsidDel="00C81B22">
          <w:tab/>
          <w:delText>10</w:delText>
        </w:r>
      </w:del>
    </w:p>
    <w:p w14:paraId="1F197706" w14:textId="77777777" w:rsidR="00981934" w:rsidRPr="00CD1049" w:rsidDel="00C81B22" w:rsidRDefault="00981934">
      <w:pPr>
        <w:pStyle w:val="TOC3"/>
        <w:tabs>
          <w:tab w:val="right" w:leader="dot" w:pos="9350"/>
        </w:tabs>
        <w:rPr>
          <w:del w:id="227" w:author="Jack Fenimore" w:date="2017-06-06T17:05:00Z"/>
          <w:rFonts w:eastAsiaTheme="minorEastAsia" w:cstheme="minorBidi"/>
          <w:i w:val="0"/>
          <w:iCs w:val="0"/>
          <w:noProof/>
          <w:sz w:val="24"/>
          <w:szCs w:val="24"/>
        </w:rPr>
      </w:pPr>
      <w:del w:id="228" w:author="Jack Fenimore" w:date="2017-06-06T17:05:00Z">
        <w:r w:rsidRPr="00CD1049" w:rsidDel="00C81B22">
          <w:rPr>
            <w:noProof/>
            <w:lang w:bidi="he-IL"/>
          </w:rPr>
          <w:delText>Review Server Technologies</w:delText>
        </w:r>
        <w:r w:rsidRPr="00CD1049" w:rsidDel="00C81B22">
          <w:rPr>
            <w:noProof/>
          </w:rPr>
          <w:tab/>
          <w:delText>12</w:delText>
        </w:r>
      </w:del>
    </w:p>
    <w:p w14:paraId="2EF7E9A3" w14:textId="77777777" w:rsidR="00981934" w:rsidRPr="00CD1049" w:rsidDel="00C81B22" w:rsidRDefault="00981934">
      <w:pPr>
        <w:pStyle w:val="TOC2"/>
        <w:rPr>
          <w:del w:id="229" w:author="Jack Fenimore" w:date="2017-06-06T17:05:00Z"/>
          <w:rFonts w:eastAsiaTheme="minorEastAsia" w:cstheme="minorBidi"/>
          <w:lang w:bidi="ar-SA"/>
        </w:rPr>
      </w:pPr>
      <w:del w:id="230" w:author="Jack Fenimore" w:date="2017-06-06T17:05:00Z">
        <w:r w:rsidRPr="00CD1049" w:rsidDel="00C81B22">
          <w:rPr>
            <w:color w:val="000000" w:themeColor="text1"/>
            <w:lang w:bidi="en-US"/>
          </w:rPr>
          <w:delText>Objective:</w:delText>
        </w:r>
        <w:r w:rsidRPr="00CD1049" w:rsidDel="00C81B22">
          <w:tab/>
          <w:delText>13</w:delText>
        </w:r>
      </w:del>
    </w:p>
    <w:p w14:paraId="77CADE7D" w14:textId="77777777" w:rsidR="00981934" w:rsidRPr="00CD1049" w:rsidDel="00C81B22" w:rsidRDefault="00981934">
      <w:pPr>
        <w:pStyle w:val="TOC2"/>
        <w:rPr>
          <w:del w:id="231" w:author="Jack Fenimore" w:date="2017-06-06T17:05:00Z"/>
          <w:rFonts w:eastAsiaTheme="minorEastAsia" w:cstheme="minorBidi"/>
          <w:lang w:bidi="ar-SA"/>
        </w:rPr>
      </w:pPr>
      <w:del w:id="232" w:author="Jack Fenimore" w:date="2017-06-06T17:05:00Z">
        <w:r w:rsidRPr="00CD1049" w:rsidDel="00C81B22">
          <w:rPr>
            <w:color w:val="000000" w:themeColor="text1"/>
            <w:lang w:bidi="en-US"/>
          </w:rPr>
          <w:delText>Demonstrate a False Positive</w:delText>
        </w:r>
        <w:r w:rsidRPr="00CD1049" w:rsidDel="00C81B22">
          <w:tab/>
          <w:delText>13</w:delText>
        </w:r>
      </w:del>
    </w:p>
    <w:p w14:paraId="3CC65E2B" w14:textId="77777777" w:rsidR="00981934" w:rsidRPr="00CD1049" w:rsidDel="00C81B22" w:rsidRDefault="00981934">
      <w:pPr>
        <w:pStyle w:val="TOC2"/>
        <w:rPr>
          <w:del w:id="233" w:author="Jack Fenimore" w:date="2017-06-06T17:05:00Z"/>
          <w:rFonts w:eastAsiaTheme="minorEastAsia" w:cstheme="minorBidi"/>
          <w:lang w:bidi="ar-SA"/>
        </w:rPr>
      </w:pPr>
      <w:del w:id="234" w:author="Jack Fenimore" w:date="2017-06-06T17:05:00Z">
        <w:r w:rsidRPr="00CD1049" w:rsidDel="00C81B22">
          <w:rPr>
            <w:color w:val="000000" w:themeColor="text1"/>
            <w:lang w:bidi="en-US"/>
          </w:rPr>
          <w:delText>Objective:</w:delText>
        </w:r>
        <w:r w:rsidRPr="00CD1049" w:rsidDel="00C81B22">
          <w:tab/>
          <w:delText>20</w:delText>
        </w:r>
      </w:del>
    </w:p>
    <w:p w14:paraId="21175BBC" w14:textId="77777777" w:rsidR="00981934" w:rsidRPr="00CD1049" w:rsidDel="00C81B22" w:rsidRDefault="00981934">
      <w:pPr>
        <w:pStyle w:val="TOC2"/>
        <w:rPr>
          <w:del w:id="235" w:author="Jack Fenimore" w:date="2017-06-06T17:05:00Z"/>
          <w:rFonts w:eastAsiaTheme="minorEastAsia" w:cstheme="minorBidi"/>
          <w:lang w:bidi="ar-SA"/>
        </w:rPr>
      </w:pPr>
      <w:del w:id="236" w:author="Jack Fenimore" w:date="2017-06-06T17:05:00Z">
        <w:r w:rsidRPr="00CD1049" w:rsidDel="00C81B22">
          <w:rPr>
            <w:color w:val="000000" w:themeColor="text1"/>
            <w:lang w:bidi="en-US"/>
          </w:rPr>
          <w:delText>Parameter Enforcement</w:delText>
        </w:r>
        <w:r w:rsidRPr="00CD1049" w:rsidDel="00C81B22">
          <w:tab/>
          <w:delText>20</w:delText>
        </w:r>
      </w:del>
    </w:p>
    <w:p w14:paraId="1826F30C" w14:textId="77777777" w:rsidR="00981934" w:rsidRPr="00CD1049" w:rsidDel="00C81B22" w:rsidRDefault="00981934">
      <w:pPr>
        <w:pStyle w:val="TOC2"/>
        <w:rPr>
          <w:del w:id="237" w:author="Jack Fenimore" w:date="2017-06-06T17:05:00Z"/>
          <w:rFonts w:eastAsiaTheme="minorEastAsia" w:cstheme="minorBidi"/>
          <w:lang w:bidi="ar-SA"/>
        </w:rPr>
      </w:pPr>
      <w:del w:id="238" w:author="Jack Fenimore" w:date="2017-06-06T17:05:00Z">
        <w:r w:rsidRPr="00CD1049" w:rsidDel="00C81B22">
          <w:rPr>
            <w:color w:val="000000" w:themeColor="text1"/>
            <w:lang w:bidi="en-US"/>
          </w:rPr>
          <w:delText>Objective:</w:delText>
        </w:r>
        <w:r w:rsidRPr="00CD1049" w:rsidDel="00C81B22">
          <w:tab/>
          <w:delText>27</w:delText>
        </w:r>
      </w:del>
    </w:p>
    <w:p w14:paraId="2946CC3B" w14:textId="77777777" w:rsidR="00981934" w:rsidRPr="00CD1049" w:rsidDel="00C81B22" w:rsidRDefault="00981934">
      <w:pPr>
        <w:pStyle w:val="TOC2"/>
        <w:rPr>
          <w:del w:id="239" w:author="Jack Fenimore" w:date="2017-06-06T17:05:00Z"/>
          <w:rFonts w:eastAsiaTheme="minorEastAsia" w:cstheme="minorBidi"/>
          <w:lang w:bidi="ar-SA"/>
        </w:rPr>
      </w:pPr>
      <w:del w:id="240" w:author="Jack Fenimore" w:date="2017-06-06T17:05:00Z">
        <w:r w:rsidRPr="00CD1049" w:rsidDel="00C81B22">
          <w:rPr>
            <w:color w:val="000000" w:themeColor="text1"/>
            <w:lang w:bidi="en-US"/>
          </w:rPr>
          <w:delText>Create Policy</w:delText>
        </w:r>
        <w:r w:rsidRPr="00CD1049" w:rsidDel="00C81B22">
          <w:tab/>
          <w:delText>27</w:delText>
        </w:r>
      </w:del>
    </w:p>
    <w:p w14:paraId="1C15C81B" w14:textId="77777777" w:rsidR="00981934" w:rsidRPr="00CD1049" w:rsidDel="00C81B22" w:rsidRDefault="00981934">
      <w:pPr>
        <w:pStyle w:val="TOC2"/>
        <w:rPr>
          <w:del w:id="241" w:author="Jack Fenimore" w:date="2017-06-06T17:05:00Z"/>
          <w:rFonts w:eastAsiaTheme="minorEastAsia" w:cstheme="minorBidi"/>
          <w:lang w:bidi="ar-SA"/>
        </w:rPr>
      </w:pPr>
      <w:del w:id="242" w:author="Jack Fenimore" w:date="2017-06-06T17:05:00Z">
        <w:r w:rsidRPr="00CD1049" w:rsidDel="00C81B22">
          <w:rPr>
            <w:color w:val="000000" w:themeColor="text1"/>
            <w:lang w:bidi="en-US"/>
          </w:rPr>
          <w:delText>Configure Policy</w:delText>
        </w:r>
        <w:r w:rsidRPr="00CD1049" w:rsidDel="00C81B22">
          <w:tab/>
          <w:delText>28</w:delText>
        </w:r>
      </w:del>
    </w:p>
    <w:p w14:paraId="0AAA7107" w14:textId="77777777" w:rsidR="00981934" w:rsidRPr="00CD1049" w:rsidDel="00C81B22" w:rsidRDefault="00981934">
      <w:pPr>
        <w:pStyle w:val="TOC2"/>
        <w:rPr>
          <w:del w:id="243" w:author="Jack Fenimore" w:date="2017-06-06T17:05:00Z"/>
          <w:rFonts w:eastAsiaTheme="minorEastAsia" w:cstheme="minorBidi"/>
          <w:lang w:bidi="ar-SA"/>
        </w:rPr>
      </w:pPr>
      <w:del w:id="244" w:author="Jack Fenimore" w:date="2017-06-06T17:05:00Z">
        <w:r w:rsidRPr="00CD1049" w:rsidDel="00C81B22">
          <w:rPr>
            <w:color w:val="000000" w:themeColor="text1"/>
            <w:lang w:bidi="en-US"/>
          </w:rPr>
          <w:delText>Apply Proactive Bot Defense Policy</w:delText>
        </w:r>
        <w:r w:rsidRPr="00CD1049" w:rsidDel="00C81B22">
          <w:tab/>
          <w:delText>30</w:delText>
        </w:r>
      </w:del>
    </w:p>
    <w:p w14:paraId="47BEDC61" w14:textId="77777777" w:rsidR="00981934" w:rsidRPr="00CD1049" w:rsidDel="00C81B22" w:rsidRDefault="00981934">
      <w:pPr>
        <w:pStyle w:val="TOC2"/>
        <w:rPr>
          <w:del w:id="245" w:author="Jack Fenimore" w:date="2017-06-06T17:05:00Z"/>
          <w:rFonts w:eastAsiaTheme="minorEastAsia" w:cstheme="minorBidi"/>
          <w:lang w:bidi="ar-SA"/>
        </w:rPr>
      </w:pPr>
      <w:del w:id="246" w:author="Jack Fenimore" w:date="2017-06-06T17:05:00Z">
        <w:r w:rsidRPr="00CD1049" w:rsidDel="00C81B22">
          <w:rPr>
            <w:color w:val="000000" w:themeColor="text1"/>
            <w:lang w:bidi="en-US"/>
          </w:rPr>
          <w:delText>Create Bot Defense Logging Profile</w:delText>
        </w:r>
        <w:r w:rsidRPr="00CD1049" w:rsidDel="00C81B22">
          <w:tab/>
          <w:delText>31</w:delText>
        </w:r>
      </w:del>
    </w:p>
    <w:p w14:paraId="00194FFB" w14:textId="77777777" w:rsidR="00981934" w:rsidRPr="00CD1049" w:rsidDel="00C81B22" w:rsidRDefault="00981934">
      <w:pPr>
        <w:pStyle w:val="TOC2"/>
        <w:rPr>
          <w:del w:id="247" w:author="Jack Fenimore" w:date="2017-06-06T17:05:00Z"/>
          <w:rFonts w:eastAsiaTheme="minorEastAsia" w:cstheme="minorBidi"/>
          <w:lang w:bidi="ar-SA"/>
        </w:rPr>
      </w:pPr>
      <w:del w:id="248" w:author="Jack Fenimore" w:date="2017-06-06T17:05:00Z">
        <w:r w:rsidRPr="00CD1049" w:rsidDel="00C81B22">
          <w:rPr>
            <w:color w:val="000000" w:themeColor="text1"/>
            <w:lang w:bidi="en-US"/>
          </w:rPr>
          <w:delText>Apply Bot Defense Logging Profile</w:delText>
        </w:r>
        <w:r w:rsidRPr="00CD1049" w:rsidDel="00C81B22">
          <w:tab/>
          <w:delText>32</w:delText>
        </w:r>
      </w:del>
    </w:p>
    <w:p w14:paraId="661E0262" w14:textId="77777777" w:rsidR="00981934" w:rsidRPr="00CD1049" w:rsidDel="00C81B22" w:rsidRDefault="00981934">
      <w:pPr>
        <w:pStyle w:val="TOC2"/>
        <w:rPr>
          <w:del w:id="249" w:author="Jack Fenimore" w:date="2017-06-06T17:05:00Z"/>
          <w:rFonts w:eastAsiaTheme="minorEastAsia" w:cstheme="minorBidi"/>
          <w:lang w:bidi="ar-SA"/>
        </w:rPr>
      </w:pPr>
      <w:del w:id="250" w:author="Jack Fenimore" w:date="2017-06-06T17:05:00Z">
        <w:r w:rsidRPr="00CD1049" w:rsidDel="00C81B22">
          <w:rPr>
            <w:color w:val="000000" w:themeColor="text1"/>
            <w:lang w:bidi="en-US"/>
          </w:rPr>
          <w:delText>Test the Proactive Bot Defense Policy</w:delText>
        </w:r>
        <w:r w:rsidRPr="00CD1049" w:rsidDel="00C81B22">
          <w:tab/>
          <w:delText>33</w:delText>
        </w:r>
      </w:del>
    </w:p>
    <w:p w14:paraId="284E5E45" w14:textId="77777777" w:rsidR="00981934" w:rsidRPr="00CD1049" w:rsidDel="00C81B22" w:rsidRDefault="00981934">
      <w:pPr>
        <w:pStyle w:val="TOC2"/>
        <w:rPr>
          <w:del w:id="251" w:author="Jack Fenimore" w:date="2017-06-06T17:05:00Z"/>
          <w:rFonts w:eastAsiaTheme="minorEastAsia" w:cstheme="minorBidi"/>
          <w:lang w:bidi="ar-SA"/>
        </w:rPr>
      </w:pPr>
      <w:del w:id="252" w:author="Jack Fenimore" w:date="2017-06-06T17:05:00Z">
        <w:r w:rsidRPr="00CD1049" w:rsidDel="00C81B22">
          <w:rPr>
            <w:color w:val="000000" w:themeColor="text1"/>
            <w:lang w:bidi="en-US"/>
          </w:rPr>
          <w:delText>Validate that the Proactive Bot Defense Policy is Working</w:delText>
        </w:r>
        <w:r w:rsidRPr="00CD1049" w:rsidDel="00C81B22">
          <w:tab/>
          <w:delText>34</w:delText>
        </w:r>
      </w:del>
    </w:p>
    <w:p w14:paraId="5831D789" w14:textId="77777777" w:rsidR="001306DF" w:rsidRPr="00CD1049" w:rsidDel="00981934" w:rsidRDefault="001306DF">
      <w:pPr>
        <w:pStyle w:val="TOC2"/>
        <w:rPr>
          <w:del w:id="253" w:author="Jack Fenimore" w:date="2017-06-06T16:36:00Z"/>
          <w:rFonts w:eastAsiaTheme="minorEastAsia" w:cstheme="minorBidi"/>
          <w:lang w:bidi="ar-SA"/>
        </w:rPr>
      </w:pPr>
      <w:del w:id="254" w:author="Jack Fenimore" w:date="2017-06-06T16:36:00Z">
        <w:r w:rsidRPr="00CD1049" w:rsidDel="00981934">
          <w:rPr>
            <w:color w:val="000000" w:themeColor="text1"/>
            <w:lang w:bidi="en-US"/>
          </w:rPr>
          <w:delText>Objective:</w:delText>
        </w:r>
        <w:r w:rsidRPr="00CD1049" w:rsidDel="00981934">
          <w:tab/>
          <w:delText>6</w:delText>
        </w:r>
      </w:del>
    </w:p>
    <w:p w14:paraId="0B2692DE" w14:textId="77777777" w:rsidR="001306DF" w:rsidRPr="00CD1049" w:rsidDel="00981934" w:rsidRDefault="001306DF">
      <w:pPr>
        <w:pStyle w:val="TOC2"/>
        <w:rPr>
          <w:del w:id="255" w:author="Jack Fenimore" w:date="2017-06-06T16:36:00Z"/>
          <w:rFonts w:eastAsiaTheme="minorEastAsia" w:cstheme="minorBidi"/>
          <w:lang w:bidi="ar-SA"/>
        </w:rPr>
      </w:pPr>
      <w:del w:id="256" w:author="Jack Fenimore" w:date="2017-06-06T16:36:00Z">
        <w:r w:rsidRPr="00CD1049" w:rsidDel="00981934">
          <w:rPr>
            <w:color w:val="000000" w:themeColor="text1"/>
            <w:lang w:bidi="en-US"/>
          </w:rPr>
          <w:delText>Demonstrate a False Positive</w:delText>
        </w:r>
        <w:r w:rsidRPr="00CD1049" w:rsidDel="00981934">
          <w:tab/>
          <w:delText>6</w:delText>
        </w:r>
      </w:del>
    </w:p>
    <w:p w14:paraId="6A7F6D90" w14:textId="0EAAB1FE" w:rsidR="006D717D" w:rsidRPr="0027023E" w:rsidDel="00981934" w:rsidRDefault="00693882" w:rsidP="00693882">
      <w:pPr>
        <w:rPr>
          <w:del w:id="257" w:author="Jack Fenimore" w:date="2017-06-06T16:36:00Z"/>
          <w:rFonts w:asciiTheme="minorHAnsi" w:hAnsiTheme="minorHAnsi" w:cs="Calibri"/>
          <w:bCs/>
          <w:noProof/>
          <w:szCs w:val="22"/>
          <w:u w:val="single"/>
          <w:lang w:bidi="he-IL"/>
          <w:rPrChange w:id="258" w:author="Brad Scherer" w:date="2017-06-20T16:40:00Z">
            <w:rPr>
              <w:del w:id="259" w:author="Jack Fenimore" w:date="2017-06-06T16:36:00Z"/>
              <w:rFonts w:ascii="Cambria" w:hAnsi="Cambria" w:cs="Calibri"/>
              <w:bCs/>
              <w:noProof/>
              <w:szCs w:val="22"/>
              <w:u w:val="single"/>
              <w:lang w:bidi="he-IL"/>
            </w:rPr>
          </w:rPrChange>
        </w:rPr>
      </w:pPr>
      <w:r w:rsidRPr="0027023E">
        <w:rPr>
          <w:rFonts w:asciiTheme="minorHAnsi" w:hAnsiTheme="minorHAnsi"/>
          <w:rPrChange w:id="260" w:author="Brad Scherer" w:date="2017-06-20T16:40:00Z">
            <w:rPr>
              <w:rFonts w:ascii="Cambria" w:hAnsi="Cambria" w:cs="Calibri"/>
              <w:bCs/>
              <w:noProof/>
              <w:szCs w:val="22"/>
              <w:u w:val="single"/>
              <w:lang w:bidi="he-IL"/>
            </w:rPr>
          </w:rPrChange>
        </w:rPr>
        <w:fldChar w:fldCharType="end"/>
      </w:r>
    </w:p>
    <w:p w14:paraId="4C15361D" w14:textId="7D76E216" w:rsidR="00D10357" w:rsidRPr="0027023E" w:rsidRDefault="00D10357">
      <w:pPr>
        <w:pStyle w:val="F5H1"/>
        <w:rPr>
          <w:rStyle w:val="Emphasis"/>
          <w:rFonts w:asciiTheme="minorHAnsi" w:hAnsiTheme="minorHAnsi"/>
          <w:rPrChange w:id="261" w:author="Brad Scherer" w:date="2017-06-20T16:40:00Z">
            <w:rPr/>
          </w:rPrChange>
        </w:rPr>
        <w:pPrChange w:id="262" w:author="Chad Jenison" w:date="2017-06-07T16:58:00Z">
          <w:pPr>
            <w:pStyle w:val="F5HChapter"/>
          </w:pPr>
        </w:pPrChange>
      </w:pPr>
      <w:r w:rsidRPr="0027023E">
        <w:rPr>
          <w:rStyle w:val="Emphasis"/>
          <w:rFonts w:asciiTheme="minorHAnsi" w:hAnsiTheme="minorHAnsi"/>
          <w:rPrChange w:id="263" w:author="Brad Scherer" w:date="2017-06-20T16:40:00Z">
            <w:rPr/>
          </w:rPrChange>
        </w:rPr>
        <w:br w:type="page"/>
      </w:r>
      <w:bookmarkStart w:id="264" w:name="_Toc297149235"/>
      <w:r w:rsidR="006D4A9A" w:rsidRPr="0027023E">
        <w:rPr>
          <w:rStyle w:val="Emphasis"/>
          <w:rFonts w:asciiTheme="minorHAnsi" w:hAnsiTheme="minorHAnsi"/>
          <w:rPrChange w:id="265" w:author="Brad Scherer" w:date="2017-06-20T16:40:00Z">
            <w:rPr/>
          </w:rPrChange>
        </w:rPr>
        <w:lastRenderedPageBreak/>
        <w:t>Lab Network Overview</w:t>
      </w:r>
      <w:bookmarkEnd w:id="264"/>
    </w:p>
    <w:p w14:paraId="2FFE327E" w14:textId="77777777" w:rsidR="00C81B22" w:rsidRPr="0027023E" w:rsidRDefault="00C81B22" w:rsidP="00D10357">
      <w:pPr>
        <w:rPr>
          <w:rFonts w:asciiTheme="minorHAnsi" w:hAnsiTheme="minorHAnsi"/>
        </w:rPr>
      </w:pPr>
    </w:p>
    <w:p w14:paraId="2BB396EA" w14:textId="0A7C9F4A" w:rsidR="00D10357" w:rsidRPr="0027023E" w:rsidRDefault="008E370C">
      <w:pPr>
        <w:rPr>
          <w:rFonts w:asciiTheme="minorHAnsi" w:hAnsiTheme="minorHAnsi"/>
          <w:rPrChange w:id="266" w:author="Brad Scherer" w:date="2017-06-20T16:40:00Z">
            <w:rPr/>
          </w:rPrChange>
        </w:rPr>
      </w:pPr>
      <w:r w:rsidRPr="0027023E">
        <w:rPr>
          <w:rFonts w:asciiTheme="minorHAnsi" w:hAnsiTheme="minorHAnsi"/>
        </w:rPr>
        <w:t>Each student will have access to a Windows 7 “</w:t>
      </w:r>
      <w:proofErr w:type="spellStart"/>
      <w:ins w:id="267" w:author="Jack Fenimore" w:date="2017-06-05T11:44:00Z">
        <w:r w:rsidR="0082154A" w:rsidRPr="0027023E">
          <w:rPr>
            <w:rFonts w:asciiTheme="minorHAnsi" w:hAnsiTheme="minorHAnsi"/>
          </w:rPr>
          <w:t>J</w:t>
        </w:r>
      </w:ins>
      <w:r w:rsidRPr="0027023E">
        <w:rPr>
          <w:rFonts w:asciiTheme="minorHAnsi" w:hAnsiTheme="minorHAnsi"/>
        </w:rPr>
        <w:t>umpbox</w:t>
      </w:r>
      <w:proofErr w:type="spellEnd"/>
      <w:r w:rsidRPr="0027023E">
        <w:rPr>
          <w:rFonts w:asciiTheme="minorHAnsi" w:hAnsiTheme="minorHAnsi"/>
        </w:rPr>
        <w:t xml:space="preserve">”.  Information required to gain RDP access to the </w:t>
      </w:r>
      <w:proofErr w:type="spellStart"/>
      <w:ins w:id="268" w:author="Jack Fenimore" w:date="2017-06-05T11:44:00Z">
        <w:r w:rsidR="0082154A" w:rsidRPr="0027023E">
          <w:rPr>
            <w:rFonts w:asciiTheme="minorHAnsi" w:hAnsiTheme="minorHAnsi"/>
          </w:rPr>
          <w:t>J</w:t>
        </w:r>
      </w:ins>
      <w:r w:rsidRPr="0027023E">
        <w:rPr>
          <w:rFonts w:asciiTheme="minorHAnsi" w:hAnsiTheme="minorHAnsi"/>
        </w:rPr>
        <w:t>umpbox</w:t>
      </w:r>
      <w:proofErr w:type="spellEnd"/>
      <w:r w:rsidRPr="0027023E">
        <w:rPr>
          <w:rFonts w:asciiTheme="minorHAnsi" w:hAnsiTheme="minorHAnsi"/>
        </w:rPr>
        <w:t xml:space="preserve"> will be provided in each session.</w:t>
      </w:r>
    </w:p>
    <w:p w14:paraId="1640D263" w14:textId="77777777" w:rsidR="00BC02B8" w:rsidRPr="0027023E" w:rsidRDefault="00BC02B8" w:rsidP="00D10357">
      <w:pPr>
        <w:rPr>
          <w:rFonts w:asciiTheme="minorHAnsi" w:hAnsiTheme="minorHAnsi"/>
        </w:rPr>
      </w:pPr>
    </w:p>
    <w:p w14:paraId="0D8B7A68" w14:textId="4999F58F" w:rsidR="00BC02B8" w:rsidRPr="0027023E" w:rsidRDefault="00BC02B8">
      <w:pPr>
        <w:rPr>
          <w:rFonts w:asciiTheme="minorHAnsi" w:hAnsiTheme="minorHAnsi"/>
        </w:rPr>
      </w:pPr>
      <w:r w:rsidRPr="0027023E">
        <w:rPr>
          <w:rFonts w:asciiTheme="minorHAnsi" w:hAnsiTheme="minorHAnsi"/>
        </w:rPr>
        <w:t>Each student will have a BIG-IP VE environment with IP addressing as below:</w:t>
      </w:r>
    </w:p>
    <w:p w14:paraId="6AFB1DEC" w14:textId="77777777" w:rsidR="00CE285E" w:rsidRPr="0027023E" w:rsidRDefault="00CE285E" w:rsidP="00D10357">
      <w:pPr>
        <w:rPr>
          <w:rFonts w:asciiTheme="minorHAnsi" w:hAnsiTheme="minorHAnsi"/>
        </w:rPr>
      </w:pPr>
    </w:p>
    <w:p w14:paraId="23B14BC7" w14:textId="72FD5C7D" w:rsidR="00D10357" w:rsidRPr="0027023E" w:rsidRDefault="008E370C">
      <w:pPr>
        <w:ind w:left="720"/>
        <w:rPr>
          <w:rFonts w:asciiTheme="minorHAnsi" w:hAnsiTheme="minorHAnsi"/>
        </w:rPr>
      </w:pPr>
      <w:r w:rsidRPr="0027023E">
        <w:rPr>
          <w:rFonts w:asciiTheme="minorHAnsi" w:hAnsiTheme="minorHAnsi"/>
        </w:rPr>
        <w:t>10.</w:t>
      </w:r>
      <w:ins w:id="269" w:author="Brad Scherer" w:date="2017-06-20T15:58:00Z">
        <w:r w:rsidR="00AD15F1" w:rsidRPr="0027023E">
          <w:rPr>
            <w:rFonts w:asciiTheme="minorHAnsi" w:hAnsiTheme="minorHAnsi"/>
          </w:rPr>
          <w:t>0.0</w:t>
        </w:r>
      </w:ins>
      <w:del w:id="270" w:author="Brad Scherer" w:date="2017-06-20T15:58:00Z">
        <w:r w:rsidRPr="0027023E" w:rsidDel="00AD15F1">
          <w:rPr>
            <w:rFonts w:asciiTheme="minorHAnsi" w:hAnsiTheme="minorHAnsi"/>
          </w:rPr>
          <w:delText>128.1</w:delText>
        </w:r>
      </w:del>
      <w:r w:rsidRPr="0027023E">
        <w:rPr>
          <w:rFonts w:asciiTheme="minorHAnsi" w:hAnsiTheme="minorHAnsi"/>
        </w:rPr>
        <w:t>.0</w:t>
      </w:r>
      <w:r w:rsidR="00D10357" w:rsidRPr="0027023E">
        <w:rPr>
          <w:rFonts w:asciiTheme="minorHAnsi" w:hAnsiTheme="minorHAnsi"/>
        </w:rPr>
        <w:t>/</w:t>
      </w:r>
      <w:r w:rsidRPr="0027023E">
        <w:rPr>
          <w:rFonts w:asciiTheme="minorHAnsi" w:hAnsiTheme="minorHAnsi"/>
        </w:rPr>
        <w:t>24</w:t>
      </w:r>
      <w:r w:rsidR="008A46A7" w:rsidRPr="0027023E">
        <w:rPr>
          <w:rFonts w:asciiTheme="minorHAnsi" w:hAnsiTheme="minorHAnsi"/>
        </w:rPr>
        <w:t xml:space="preserve"> </w:t>
      </w:r>
      <w:r w:rsidR="00880804" w:rsidRPr="0027023E">
        <w:rPr>
          <w:rFonts w:asciiTheme="minorHAnsi" w:hAnsiTheme="minorHAnsi"/>
        </w:rPr>
        <w:t>–</w:t>
      </w:r>
      <w:r w:rsidR="008A46A7" w:rsidRPr="0027023E">
        <w:rPr>
          <w:rFonts w:asciiTheme="minorHAnsi" w:hAnsiTheme="minorHAnsi"/>
        </w:rPr>
        <w:t xml:space="preserve"> Management</w:t>
      </w:r>
      <w:r w:rsidR="00880804" w:rsidRPr="0027023E">
        <w:rPr>
          <w:rFonts w:asciiTheme="minorHAnsi" w:hAnsiTheme="minorHAnsi"/>
        </w:rPr>
        <w:t xml:space="preserve"> Subnet</w:t>
      </w:r>
    </w:p>
    <w:p w14:paraId="745197FF" w14:textId="645B886B" w:rsidR="00880804" w:rsidRPr="0027023E" w:rsidRDefault="00880804">
      <w:pPr>
        <w:ind w:left="720"/>
        <w:rPr>
          <w:rFonts w:asciiTheme="minorHAnsi" w:hAnsiTheme="minorHAnsi"/>
          <w:rPrChange w:id="271" w:author="Brad Scherer" w:date="2017-06-20T16:40:00Z">
            <w:rPr/>
          </w:rPrChange>
        </w:rPr>
      </w:pPr>
      <w:r w:rsidRPr="0027023E">
        <w:rPr>
          <w:rFonts w:asciiTheme="minorHAnsi" w:hAnsiTheme="minorHAnsi"/>
        </w:rPr>
        <w:tab/>
        <w:t>10.</w:t>
      </w:r>
      <w:ins w:id="272" w:author="Brad Scherer" w:date="2017-06-20T15:58:00Z">
        <w:r w:rsidR="00AD1EE2" w:rsidRPr="0027023E">
          <w:rPr>
            <w:rFonts w:asciiTheme="minorHAnsi" w:hAnsiTheme="minorHAnsi"/>
          </w:rPr>
          <w:t>0.0.4/24</w:t>
        </w:r>
      </w:ins>
      <w:del w:id="273" w:author="Brad Scherer" w:date="2017-06-20T15:58:00Z">
        <w:r w:rsidRPr="0027023E" w:rsidDel="00AD1EE2">
          <w:rPr>
            <w:rFonts w:asciiTheme="minorHAnsi" w:hAnsiTheme="minorHAnsi"/>
          </w:rPr>
          <w:delText>128.1.245</w:delText>
        </w:r>
      </w:del>
      <w:r w:rsidRPr="0027023E">
        <w:rPr>
          <w:rFonts w:asciiTheme="minorHAnsi" w:hAnsiTheme="minorHAnsi"/>
        </w:rPr>
        <w:t xml:space="preserve"> – BIGIP </w:t>
      </w:r>
      <w:proofErr w:type="spellStart"/>
      <w:r w:rsidRPr="0027023E">
        <w:rPr>
          <w:rFonts w:asciiTheme="minorHAnsi" w:hAnsiTheme="minorHAnsi"/>
        </w:rPr>
        <w:t>mgmt</w:t>
      </w:r>
      <w:proofErr w:type="spellEnd"/>
      <w:r w:rsidRPr="0027023E">
        <w:rPr>
          <w:rFonts w:asciiTheme="minorHAnsi" w:hAnsiTheme="minorHAnsi"/>
        </w:rPr>
        <w:t xml:space="preserve"> IP</w:t>
      </w:r>
    </w:p>
    <w:p w14:paraId="51E5CF52" w14:textId="399AA3A3" w:rsidR="00880804" w:rsidRPr="0027023E" w:rsidRDefault="00880804">
      <w:pPr>
        <w:ind w:left="720"/>
        <w:rPr>
          <w:rFonts w:asciiTheme="minorHAnsi" w:hAnsiTheme="minorHAnsi"/>
          <w:rPrChange w:id="274" w:author="Brad Scherer" w:date="2017-06-20T16:40:00Z">
            <w:rPr/>
          </w:rPrChange>
        </w:rPr>
      </w:pPr>
      <w:r w:rsidRPr="0027023E">
        <w:rPr>
          <w:rFonts w:asciiTheme="minorHAnsi" w:hAnsiTheme="minorHAnsi"/>
        </w:rPr>
        <w:tab/>
        <w:t>10.</w:t>
      </w:r>
      <w:ins w:id="275" w:author="Brad Scherer" w:date="2017-06-20T15:58:00Z">
        <w:r w:rsidR="00AD1EE2" w:rsidRPr="0027023E">
          <w:rPr>
            <w:rFonts w:asciiTheme="minorHAnsi" w:hAnsiTheme="minorHAnsi"/>
          </w:rPr>
          <w:t>0.0</w:t>
        </w:r>
      </w:ins>
      <w:del w:id="276" w:author="Brad Scherer" w:date="2017-06-20T15:58:00Z">
        <w:r w:rsidRPr="0027023E" w:rsidDel="00AD1EE2">
          <w:rPr>
            <w:rFonts w:asciiTheme="minorHAnsi" w:hAnsiTheme="minorHAnsi"/>
          </w:rPr>
          <w:delText>128.1</w:delText>
        </w:r>
      </w:del>
      <w:r w:rsidRPr="0027023E">
        <w:rPr>
          <w:rFonts w:asciiTheme="minorHAnsi" w:hAnsiTheme="minorHAnsi"/>
        </w:rPr>
        <w:t>.100</w:t>
      </w:r>
      <w:ins w:id="277" w:author="Brad Scherer" w:date="2017-06-20T15:59:00Z">
        <w:r w:rsidR="00AD1EE2" w:rsidRPr="0027023E">
          <w:rPr>
            <w:rFonts w:asciiTheme="minorHAnsi" w:hAnsiTheme="minorHAnsi"/>
          </w:rPr>
          <w:t>/24</w:t>
        </w:r>
      </w:ins>
      <w:r w:rsidRPr="0027023E">
        <w:rPr>
          <w:rFonts w:asciiTheme="minorHAnsi" w:hAnsiTheme="minorHAnsi"/>
        </w:rPr>
        <w:t xml:space="preserve"> – Win7 “</w:t>
      </w:r>
      <w:proofErr w:type="spellStart"/>
      <w:r w:rsidRPr="0027023E">
        <w:rPr>
          <w:rFonts w:asciiTheme="minorHAnsi" w:hAnsiTheme="minorHAnsi"/>
        </w:rPr>
        <w:t>Jumpbox</w:t>
      </w:r>
      <w:proofErr w:type="spellEnd"/>
      <w:r w:rsidRPr="0027023E">
        <w:rPr>
          <w:rFonts w:asciiTheme="minorHAnsi" w:hAnsiTheme="minorHAnsi"/>
        </w:rPr>
        <w:t xml:space="preserve">” </w:t>
      </w:r>
      <w:proofErr w:type="spellStart"/>
      <w:r w:rsidRPr="0027023E">
        <w:rPr>
          <w:rFonts w:asciiTheme="minorHAnsi" w:hAnsiTheme="minorHAnsi"/>
        </w:rPr>
        <w:t>mgmt</w:t>
      </w:r>
      <w:proofErr w:type="spellEnd"/>
      <w:r w:rsidRPr="0027023E">
        <w:rPr>
          <w:rFonts w:asciiTheme="minorHAnsi" w:hAnsiTheme="minorHAnsi"/>
        </w:rPr>
        <w:t xml:space="preserve"> IP</w:t>
      </w:r>
    </w:p>
    <w:p w14:paraId="7A7EB792" w14:textId="59760A82" w:rsidR="00880804" w:rsidRPr="0027023E" w:rsidRDefault="008E370C">
      <w:pPr>
        <w:ind w:left="720"/>
        <w:rPr>
          <w:rFonts w:asciiTheme="minorHAnsi" w:hAnsiTheme="minorHAnsi"/>
        </w:rPr>
      </w:pPr>
      <w:r w:rsidRPr="0027023E">
        <w:rPr>
          <w:rFonts w:asciiTheme="minorHAnsi" w:hAnsiTheme="minorHAnsi"/>
        </w:rPr>
        <w:t>10.128.1</w:t>
      </w:r>
      <w:r w:rsidR="00880804" w:rsidRPr="0027023E">
        <w:rPr>
          <w:rFonts w:asciiTheme="minorHAnsi" w:hAnsiTheme="minorHAnsi"/>
        </w:rPr>
        <w:t>0</w:t>
      </w:r>
      <w:r w:rsidRPr="0027023E">
        <w:rPr>
          <w:rFonts w:asciiTheme="minorHAnsi" w:hAnsiTheme="minorHAnsi"/>
        </w:rPr>
        <w:t xml:space="preserve">.0/24 </w:t>
      </w:r>
      <w:r w:rsidR="00880804" w:rsidRPr="0027023E">
        <w:rPr>
          <w:rFonts w:asciiTheme="minorHAnsi" w:hAnsiTheme="minorHAnsi"/>
        </w:rPr>
        <w:t>–</w:t>
      </w:r>
      <w:r w:rsidRPr="0027023E">
        <w:rPr>
          <w:rFonts w:asciiTheme="minorHAnsi" w:hAnsiTheme="minorHAnsi"/>
        </w:rPr>
        <w:t xml:space="preserve"> </w:t>
      </w:r>
      <w:r w:rsidR="00880804" w:rsidRPr="0027023E">
        <w:rPr>
          <w:rFonts w:asciiTheme="minorHAnsi" w:hAnsiTheme="minorHAnsi"/>
        </w:rPr>
        <w:t>External Subnet</w:t>
      </w:r>
    </w:p>
    <w:p w14:paraId="31661689" w14:textId="0EFD2BBE" w:rsidR="00880804" w:rsidRPr="0027023E" w:rsidRDefault="00880804">
      <w:pPr>
        <w:ind w:left="720"/>
        <w:rPr>
          <w:rFonts w:asciiTheme="minorHAnsi" w:hAnsiTheme="minorHAnsi"/>
        </w:rPr>
      </w:pPr>
      <w:r w:rsidRPr="0027023E">
        <w:rPr>
          <w:rFonts w:asciiTheme="minorHAnsi" w:hAnsiTheme="minorHAnsi"/>
        </w:rPr>
        <w:tab/>
        <w:t>10.128.10.</w:t>
      </w:r>
      <w:r w:rsidR="001306DF" w:rsidRPr="0027023E">
        <w:rPr>
          <w:rFonts w:asciiTheme="minorHAnsi" w:hAnsiTheme="minorHAnsi"/>
        </w:rPr>
        <w:t>200</w:t>
      </w:r>
      <w:r w:rsidRPr="0027023E">
        <w:rPr>
          <w:rFonts w:asciiTheme="minorHAnsi" w:hAnsiTheme="minorHAnsi"/>
        </w:rPr>
        <w:t xml:space="preserve"> – auction.f5demo.com virtual server</w:t>
      </w:r>
    </w:p>
    <w:p w14:paraId="2AB696AD" w14:textId="020AD31C" w:rsidR="008A46A7" w:rsidRPr="0027023E" w:rsidRDefault="00880804">
      <w:pPr>
        <w:ind w:left="720"/>
        <w:rPr>
          <w:rFonts w:asciiTheme="minorHAnsi" w:hAnsiTheme="minorHAnsi"/>
        </w:rPr>
      </w:pPr>
      <w:r w:rsidRPr="0027023E">
        <w:rPr>
          <w:rFonts w:asciiTheme="minorHAnsi" w:hAnsiTheme="minorHAnsi"/>
        </w:rPr>
        <w:t>10.128.20</w:t>
      </w:r>
      <w:r w:rsidR="008E370C" w:rsidRPr="0027023E">
        <w:rPr>
          <w:rFonts w:asciiTheme="minorHAnsi" w:hAnsiTheme="minorHAnsi"/>
        </w:rPr>
        <w:t xml:space="preserve">.0/24 </w:t>
      </w:r>
      <w:r w:rsidRPr="0027023E">
        <w:rPr>
          <w:rFonts w:asciiTheme="minorHAnsi" w:hAnsiTheme="minorHAnsi"/>
        </w:rPr>
        <w:t>–</w:t>
      </w:r>
      <w:r w:rsidR="008E370C" w:rsidRPr="0027023E">
        <w:rPr>
          <w:rFonts w:asciiTheme="minorHAnsi" w:hAnsiTheme="minorHAnsi"/>
        </w:rPr>
        <w:t xml:space="preserve"> </w:t>
      </w:r>
      <w:r w:rsidRPr="0027023E">
        <w:rPr>
          <w:rFonts w:asciiTheme="minorHAnsi" w:hAnsiTheme="minorHAnsi"/>
        </w:rPr>
        <w:t>Internal Subnet</w:t>
      </w:r>
    </w:p>
    <w:p w14:paraId="4920FC01" w14:textId="2ED08CA9" w:rsidR="00880804" w:rsidRPr="0027023E" w:rsidRDefault="00880804">
      <w:pPr>
        <w:ind w:left="720"/>
        <w:rPr>
          <w:rFonts w:asciiTheme="minorHAnsi" w:hAnsiTheme="minorHAnsi"/>
        </w:rPr>
      </w:pPr>
      <w:r w:rsidRPr="0027023E">
        <w:rPr>
          <w:rFonts w:asciiTheme="minorHAnsi" w:hAnsiTheme="minorHAnsi"/>
        </w:rPr>
        <w:tab/>
        <w:t>10.128.20.245 – BIGIP self IP</w:t>
      </w:r>
    </w:p>
    <w:p w14:paraId="709C67C8" w14:textId="4F6650F1" w:rsidR="00D10357" w:rsidRPr="0027023E" w:rsidRDefault="00880804">
      <w:pPr>
        <w:ind w:left="720"/>
        <w:rPr>
          <w:rFonts w:asciiTheme="minorHAnsi" w:hAnsiTheme="minorHAnsi"/>
        </w:rPr>
      </w:pPr>
      <w:r w:rsidRPr="0027023E">
        <w:rPr>
          <w:rFonts w:asciiTheme="minorHAnsi" w:hAnsiTheme="minorHAnsi"/>
        </w:rPr>
        <w:tab/>
        <w:t>10.128.20.</w:t>
      </w:r>
      <w:ins w:id="278" w:author="Brad Scherer" w:date="2017-06-02T13:13:00Z">
        <w:r w:rsidR="00B77EE0" w:rsidRPr="0027023E">
          <w:rPr>
            <w:rFonts w:asciiTheme="minorHAnsi" w:hAnsiTheme="minorHAnsi"/>
          </w:rPr>
          <w:t>21</w:t>
        </w:r>
      </w:ins>
      <w:r w:rsidRPr="0027023E">
        <w:rPr>
          <w:rFonts w:asciiTheme="minorHAnsi" w:hAnsiTheme="minorHAnsi"/>
        </w:rPr>
        <w:t xml:space="preserve">0 – </w:t>
      </w:r>
      <w:ins w:id="279" w:author="Jack Fenimore" w:date="2017-06-02T14:18:00Z">
        <w:r w:rsidR="00BF5E23" w:rsidRPr="0027023E">
          <w:rPr>
            <w:rFonts w:asciiTheme="minorHAnsi" w:hAnsiTheme="minorHAnsi"/>
          </w:rPr>
          <w:t xml:space="preserve">Hackazon.f5demo.com </w:t>
        </w:r>
      </w:ins>
      <w:r w:rsidRPr="0027023E">
        <w:rPr>
          <w:rFonts w:asciiTheme="minorHAnsi" w:hAnsiTheme="minorHAnsi"/>
        </w:rPr>
        <w:t>webserver</w:t>
      </w:r>
    </w:p>
    <w:p w14:paraId="3B46571F" w14:textId="14928A98" w:rsidR="00D10357" w:rsidRPr="0027023E" w:rsidRDefault="00D10357" w:rsidP="00D10357">
      <w:pPr>
        <w:rPr>
          <w:rFonts w:asciiTheme="minorHAnsi" w:hAnsiTheme="minorHAnsi"/>
        </w:rPr>
      </w:pPr>
      <w:r w:rsidRPr="0027023E">
        <w:rPr>
          <w:rFonts w:asciiTheme="minorHAnsi" w:hAnsiTheme="minorHAnsi"/>
        </w:rPr>
        <w:t xml:space="preserve"> </w:t>
      </w:r>
      <w:commentRangeStart w:id="280"/>
      <w:del w:id="281" w:author="Jack Fenimore" w:date="2017-06-06T16:37:00Z">
        <w:r w:rsidR="00694C10" w:rsidRPr="0027023E" w:rsidDel="00D56C90">
          <w:rPr>
            <w:rFonts w:asciiTheme="minorHAnsi" w:hAnsiTheme="minorHAnsi"/>
            <w:noProof/>
            <w:rPrChange w:id="282" w:author="Brad Scherer" w:date="2017-06-20T16:40:00Z">
              <w:rPr>
                <w:noProof/>
              </w:rPr>
            </w:rPrChange>
          </w:rPr>
          <w:drawing>
            <wp:inline distT="0" distB="0" distL="0" distR="0" wp14:anchorId="521BBCFC" wp14:editId="54DBA77C">
              <wp:extent cx="5937250" cy="25844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584450"/>
                      </a:xfrm>
                      <a:prstGeom prst="rect">
                        <a:avLst/>
                      </a:prstGeom>
                      <a:noFill/>
                      <a:ln>
                        <a:noFill/>
                      </a:ln>
                    </pic:spPr>
                  </pic:pic>
                </a:graphicData>
              </a:graphic>
            </wp:inline>
          </w:drawing>
        </w:r>
      </w:del>
      <w:commentRangeEnd w:id="280"/>
      <w:r w:rsidR="0082154A" w:rsidRPr="0027023E">
        <w:rPr>
          <w:rStyle w:val="CommentReference"/>
          <w:rFonts w:asciiTheme="minorHAnsi" w:hAnsiTheme="minorHAnsi"/>
          <w:rPrChange w:id="283" w:author="Brad Scherer" w:date="2017-06-20T16:40:00Z">
            <w:rPr>
              <w:rStyle w:val="CommentReference"/>
            </w:rPr>
          </w:rPrChange>
        </w:rPr>
        <w:commentReference w:id="280"/>
      </w:r>
    </w:p>
    <w:p w14:paraId="03D85BEB" w14:textId="77777777" w:rsidR="00D3486D" w:rsidRPr="0027023E" w:rsidRDefault="00D3486D">
      <w:pPr>
        <w:pageBreakBefore/>
        <w:rPr>
          <w:del w:id="284" w:author="Jack Fenimore" w:date="2017-06-05T11:46:00Z"/>
          <w:rFonts w:asciiTheme="minorHAnsi" w:hAnsiTheme="minorHAnsi"/>
        </w:rPr>
        <w:pPrChange w:id="285" w:author="Jack Fenimore" w:date="2017-06-05T11:59:00Z">
          <w:pPr/>
        </w:pPrChange>
      </w:pPr>
    </w:p>
    <w:p w14:paraId="1E4B08AF" w14:textId="77777777" w:rsidR="00D3486D" w:rsidRPr="0027023E" w:rsidRDefault="00D3486D">
      <w:pPr>
        <w:pageBreakBefore/>
        <w:rPr>
          <w:del w:id="286" w:author="Jack Fenimore" w:date="2017-06-05T11:46:00Z"/>
          <w:rFonts w:asciiTheme="minorHAnsi" w:hAnsiTheme="minorHAnsi"/>
        </w:rPr>
        <w:pPrChange w:id="287" w:author="Jack Fenimore" w:date="2017-06-05T11:59:00Z">
          <w:pPr/>
        </w:pPrChange>
      </w:pPr>
    </w:p>
    <w:p w14:paraId="3F98F1E6" w14:textId="778CC104" w:rsidR="00D3486D" w:rsidRPr="0027023E" w:rsidDel="00C81B22" w:rsidRDefault="00D3486D" w:rsidP="00F203B8">
      <w:pPr>
        <w:pageBreakBefore/>
        <w:rPr>
          <w:del w:id="288" w:author="Jack Fenimore" w:date="2017-06-06T17:06:00Z"/>
          <w:rFonts w:asciiTheme="minorHAnsi" w:hAnsiTheme="minorHAnsi"/>
        </w:rPr>
      </w:pPr>
    </w:p>
    <w:p w14:paraId="15CFCB12" w14:textId="3B4B9717" w:rsidR="00B93BDC" w:rsidRPr="0027023E" w:rsidDel="00C81B22" w:rsidRDefault="00B93BDC">
      <w:pPr>
        <w:pStyle w:val="F5HChapter"/>
        <w:pBdr>
          <w:top w:val="single" w:sz="48" w:space="0" w:color="595959" w:themeColor="text1" w:themeTint="A6"/>
        </w:pBdr>
        <w:rPr>
          <w:del w:id="289" w:author="Jack Fenimore" w:date="2017-06-06T17:06:00Z"/>
          <w:rFonts w:asciiTheme="minorHAnsi" w:hAnsiTheme="minorHAnsi"/>
          <w:rPrChange w:id="290" w:author="Brad Scherer" w:date="2017-06-20T16:40:00Z">
            <w:rPr>
              <w:del w:id="291" w:author="Jack Fenimore" w:date="2017-06-06T17:06:00Z"/>
            </w:rPr>
          </w:rPrChange>
        </w:rPr>
        <w:pPrChange w:id="292" w:author="Jack Fenimore" w:date="2017-06-05T11:59:00Z">
          <w:pPr>
            <w:pStyle w:val="F5HChapter"/>
          </w:pPr>
        </w:pPrChange>
      </w:pPr>
      <w:del w:id="293" w:author="Jack Fenimore" w:date="2017-06-06T17:06:00Z">
        <w:r w:rsidRPr="0027023E" w:rsidDel="00C81B22">
          <w:rPr>
            <w:rFonts w:asciiTheme="minorHAnsi" w:hAnsiTheme="minorHAnsi"/>
            <w:rPrChange w:id="294" w:author="Brad Scherer" w:date="2017-06-20T16:40:00Z">
              <w:rPr/>
            </w:rPrChange>
          </w:rPr>
          <w:delText>Lab Basics</w:delText>
        </w:r>
      </w:del>
    </w:p>
    <w:p w14:paraId="148916A8" w14:textId="7FFFA615" w:rsidR="00D10357" w:rsidRPr="0027023E" w:rsidRDefault="00D10357" w:rsidP="00D10357">
      <w:pPr>
        <w:rPr>
          <w:rFonts w:asciiTheme="minorHAnsi" w:hAnsiTheme="minorHAnsi"/>
        </w:rPr>
      </w:pPr>
    </w:p>
    <w:p w14:paraId="7D56E7D2" w14:textId="6962B057" w:rsidR="00F203B8" w:rsidRPr="0027023E" w:rsidRDefault="00B93BDC">
      <w:pPr>
        <w:rPr>
          <w:rFonts w:asciiTheme="minorHAnsi" w:hAnsiTheme="minorHAnsi"/>
          <w:rPrChange w:id="295" w:author="Brad Scherer" w:date="2017-06-20T16:40:00Z">
            <w:rPr/>
          </w:rPrChange>
        </w:rPr>
      </w:pPr>
      <w:r w:rsidRPr="0027023E">
        <w:rPr>
          <w:rFonts w:asciiTheme="minorHAnsi" w:hAnsiTheme="minorHAnsi"/>
        </w:rPr>
        <w:t>All operations in this lab will be performed from within a Windows 7 “</w:t>
      </w:r>
      <w:proofErr w:type="spellStart"/>
      <w:r w:rsidRPr="0027023E">
        <w:rPr>
          <w:rFonts w:asciiTheme="minorHAnsi" w:hAnsiTheme="minorHAnsi"/>
        </w:rPr>
        <w:t>Jump</w:t>
      </w:r>
      <w:ins w:id="296" w:author="Jack Fenimore" w:date="2017-06-05T11:46:00Z">
        <w:r w:rsidR="00F203B8" w:rsidRPr="0027023E">
          <w:rPr>
            <w:rFonts w:asciiTheme="minorHAnsi" w:hAnsiTheme="minorHAnsi"/>
          </w:rPr>
          <w:t>b</w:t>
        </w:r>
      </w:ins>
      <w:r w:rsidRPr="0027023E">
        <w:rPr>
          <w:rFonts w:asciiTheme="minorHAnsi" w:hAnsiTheme="minorHAnsi"/>
        </w:rPr>
        <w:t>ox</w:t>
      </w:r>
      <w:proofErr w:type="spellEnd"/>
      <w:r w:rsidRPr="0027023E">
        <w:rPr>
          <w:rFonts w:asciiTheme="minorHAnsi" w:hAnsiTheme="minorHAnsi"/>
        </w:rPr>
        <w:t xml:space="preserve">” running in the cloud, which you’ll reach using a Microsoft Remote Desktop Connection client running on your personal workstation. Lab instructors will provide a hostname for you to use to access your personal lab environment. </w:t>
      </w:r>
    </w:p>
    <w:p w14:paraId="22145044" w14:textId="73B8B366" w:rsidR="00C81B22" w:rsidRPr="0027023E" w:rsidRDefault="00C81B22" w:rsidP="00D10357">
      <w:pPr>
        <w:rPr>
          <w:rFonts w:asciiTheme="minorHAnsi" w:hAnsiTheme="minorHAnsi"/>
        </w:rPr>
      </w:pPr>
    </w:p>
    <w:p w14:paraId="0CC4C4A5" w14:textId="6934C974" w:rsidR="00C81B22" w:rsidRPr="0027023E" w:rsidRDefault="00C81B22">
      <w:pPr>
        <w:rPr>
          <w:rFonts w:asciiTheme="minorHAnsi" w:hAnsiTheme="minorHAnsi"/>
        </w:rPr>
      </w:pPr>
      <w:r w:rsidRPr="0027023E">
        <w:rPr>
          <w:rFonts w:asciiTheme="minorHAnsi" w:hAnsiTheme="minorHAnsi"/>
          <w:b/>
        </w:rPr>
        <w:t>Important: If you are usin</w:t>
      </w:r>
      <w:r w:rsidRPr="0027023E">
        <w:rPr>
          <w:rFonts w:asciiTheme="minorHAnsi" w:hAnsiTheme="minorHAnsi"/>
          <w:b/>
          <w:bCs/>
        </w:rPr>
        <w:t xml:space="preserve">g a </w:t>
      </w:r>
      <w:r w:rsidRPr="0027023E">
        <w:rPr>
          <w:rFonts w:asciiTheme="minorHAnsi" w:hAnsiTheme="minorHAnsi"/>
          <w:b/>
          <w:bCs/>
          <w:i/>
          <w:iCs/>
          <w:rPrChange w:id="297" w:author="Brad Scherer" w:date="2017-06-20T16:40:00Z">
            <w:rPr>
              <w:rFonts w:asciiTheme="minorHAnsi" w:hAnsiTheme="minorHAnsi"/>
              <w:b/>
            </w:rPr>
          </w:rPrChange>
        </w:rPr>
        <w:t>VPN client</w:t>
      </w:r>
      <w:r w:rsidRPr="0027023E">
        <w:rPr>
          <w:rFonts w:asciiTheme="minorHAnsi" w:hAnsiTheme="minorHAnsi"/>
          <w:b/>
        </w:rPr>
        <w:t xml:space="preserve"> inform your instructors.  We are using an IP filter on the cloud environment that restricts access</w:t>
      </w:r>
      <w:ins w:id="298" w:author="Jack Fenimore" w:date="2017-06-06T17:09:00Z">
        <w:r w:rsidRPr="0027023E">
          <w:rPr>
            <w:rFonts w:asciiTheme="minorHAnsi" w:hAnsiTheme="minorHAnsi"/>
            <w:b/>
            <w:bCs/>
          </w:rPr>
          <w:t xml:space="preserve"> to known IP’s.</w:t>
        </w:r>
      </w:ins>
      <w:del w:id="299" w:author="Jack Fenimore" w:date="2017-06-06T17:09:00Z">
        <w:r w:rsidRPr="0027023E" w:rsidDel="00C81B22">
          <w:rPr>
            <w:rFonts w:asciiTheme="minorHAnsi" w:hAnsiTheme="minorHAnsi"/>
            <w:b/>
          </w:rPr>
          <w:delText>.</w:delText>
        </w:r>
      </w:del>
    </w:p>
    <w:p w14:paraId="7F67A44F" w14:textId="77777777" w:rsidR="00F203B8" w:rsidRPr="0027023E" w:rsidRDefault="00F203B8" w:rsidP="00D10357">
      <w:pPr>
        <w:rPr>
          <w:rFonts w:asciiTheme="minorHAnsi" w:hAnsiTheme="minorHAnsi"/>
        </w:rPr>
      </w:pPr>
    </w:p>
    <w:p w14:paraId="6F9D1744" w14:textId="77777777" w:rsidR="00F203B8" w:rsidRPr="0027023E" w:rsidRDefault="00F203B8" w:rsidP="00D10357">
      <w:pPr>
        <w:rPr>
          <w:rFonts w:asciiTheme="minorHAnsi" w:hAnsiTheme="minorHAnsi"/>
        </w:rPr>
      </w:pPr>
    </w:p>
    <w:tbl>
      <w:tblPr>
        <w:tblStyle w:val="TableGrid"/>
        <w:tblW w:w="0" w:type="auto"/>
        <w:tblLook w:val="04A0" w:firstRow="1" w:lastRow="0" w:firstColumn="1" w:lastColumn="0" w:noHBand="0" w:noVBand="1"/>
      </w:tblPr>
      <w:tblGrid>
        <w:gridCol w:w="3442"/>
        <w:gridCol w:w="3067"/>
        <w:gridCol w:w="3067"/>
      </w:tblGrid>
      <w:tr w:rsidR="00F203B8" w:rsidRPr="0027023E" w14:paraId="289E154B" w14:textId="57E8B455" w:rsidTr="3D8D8EE7">
        <w:tc>
          <w:tcPr>
            <w:tcW w:w="3442" w:type="dxa"/>
          </w:tcPr>
          <w:p w14:paraId="52467955" w14:textId="45F12A3B" w:rsidR="00F203B8" w:rsidRPr="0027023E" w:rsidRDefault="00F203B8">
            <w:pPr>
              <w:rPr>
                <w:rFonts w:asciiTheme="minorHAnsi" w:hAnsiTheme="minorHAnsi"/>
                <w:sz w:val="36"/>
                <w:szCs w:val="36"/>
                <w:u w:val="single"/>
              </w:rPr>
            </w:pPr>
            <w:r w:rsidRPr="0027023E">
              <w:rPr>
                <w:rFonts w:asciiTheme="minorHAnsi" w:hAnsiTheme="minorHAnsi"/>
                <w:sz w:val="36"/>
                <w:szCs w:val="36"/>
                <w:u w:val="single"/>
              </w:rPr>
              <w:t>Device</w:t>
            </w:r>
          </w:p>
        </w:tc>
        <w:tc>
          <w:tcPr>
            <w:tcW w:w="3067" w:type="dxa"/>
          </w:tcPr>
          <w:p w14:paraId="74A993F5" w14:textId="23038779" w:rsidR="00F203B8" w:rsidRPr="0027023E" w:rsidRDefault="00F203B8">
            <w:pPr>
              <w:rPr>
                <w:rFonts w:asciiTheme="minorHAnsi" w:hAnsiTheme="minorHAnsi"/>
                <w:sz w:val="36"/>
                <w:szCs w:val="36"/>
                <w:u w:val="single"/>
              </w:rPr>
            </w:pPr>
            <w:r w:rsidRPr="0027023E">
              <w:rPr>
                <w:rFonts w:asciiTheme="minorHAnsi" w:hAnsiTheme="minorHAnsi"/>
                <w:sz w:val="36"/>
                <w:szCs w:val="36"/>
                <w:u w:val="single"/>
              </w:rPr>
              <w:t>Username</w:t>
            </w:r>
          </w:p>
        </w:tc>
        <w:tc>
          <w:tcPr>
            <w:tcW w:w="3067" w:type="dxa"/>
          </w:tcPr>
          <w:p w14:paraId="155B079C" w14:textId="7FFD625D" w:rsidR="00F203B8" w:rsidRPr="0027023E" w:rsidRDefault="00F203B8">
            <w:pPr>
              <w:rPr>
                <w:rFonts w:asciiTheme="minorHAnsi" w:hAnsiTheme="minorHAnsi"/>
                <w:sz w:val="36"/>
                <w:szCs w:val="36"/>
                <w:u w:val="single"/>
              </w:rPr>
            </w:pPr>
            <w:r w:rsidRPr="0027023E">
              <w:rPr>
                <w:rFonts w:asciiTheme="minorHAnsi" w:hAnsiTheme="minorHAnsi"/>
                <w:sz w:val="36"/>
                <w:szCs w:val="36"/>
                <w:u w:val="single"/>
              </w:rPr>
              <w:t>Password</w:t>
            </w:r>
          </w:p>
        </w:tc>
      </w:tr>
      <w:tr w:rsidR="00F203B8" w:rsidRPr="0027023E" w14:paraId="0212F283" w14:textId="603FA045" w:rsidTr="3D8D8EE7">
        <w:tc>
          <w:tcPr>
            <w:tcW w:w="3442" w:type="dxa"/>
          </w:tcPr>
          <w:p w14:paraId="53A39851" w14:textId="4FEDE389" w:rsidR="00F203B8" w:rsidRPr="0027023E" w:rsidRDefault="00F203B8">
            <w:pPr>
              <w:rPr>
                <w:rFonts w:asciiTheme="minorHAnsi" w:hAnsiTheme="minorHAnsi"/>
                <w:sz w:val="36"/>
                <w:szCs w:val="36"/>
                <w:rPrChange w:id="300" w:author="Brad Scherer" w:date="2017-06-20T16:40:00Z">
                  <w:rPr/>
                </w:rPrChange>
              </w:rPr>
            </w:pPr>
            <w:r w:rsidRPr="0027023E">
              <w:rPr>
                <w:rFonts w:asciiTheme="minorHAnsi" w:hAnsiTheme="minorHAnsi"/>
                <w:sz w:val="36"/>
                <w:szCs w:val="36"/>
                <w:rPrChange w:id="301" w:author="Brad Scherer" w:date="2017-06-20T16:40:00Z">
                  <w:rPr>
                    <w:rFonts w:asciiTheme="minorHAnsi" w:hAnsiTheme="minorHAnsi"/>
                  </w:rPr>
                </w:rPrChange>
              </w:rPr>
              <w:t xml:space="preserve">Windows 7 </w:t>
            </w:r>
            <w:proofErr w:type="spellStart"/>
            <w:r w:rsidRPr="0027023E">
              <w:rPr>
                <w:rFonts w:asciiTheme="minorHAnsi" w:hAnsiTheme="minorHAnsi"/>
                <w:sz w:val="36"/>
                <w:szCs w:val="36"/>
                <w:rPrChange w:id="302" w:author="Brad Scherer" w:date="2017-06-20T16:40:00Z">
                  <w:rPr>
                    <w:rFonts w:asciiTheme="minorHAnsi" w:hAnsiTheme="minorHAnsi"/>
                  </w:rPr>
                </w:rPrChange>
              </w:rPr>
              <w:t>Jumpbox</w:t>
            </w:r>
            <w:proofErr w:type="spellEnd"/>
          </w:p>
        </w:tc>
        <w:tc>
          <w:tcPr>
            <w:tcW w:w="3067" w:type="dxa"/>
          </w:tcPr>
          <w:p w14:paraId="46172C80" w14:textId="743EF142" w:rsidR="00F203B8" w:rsidRPr="0027023E" w:rsidRDefault="00F203B8">
            <w:pPr>
              <w:rPr>
                <w:rFonts w:asciiTheme="minorHAnsi" w:hAnsiTheme="minorHAnsi"/>
                <w:sz w:val="36"/>
                <w:szCs w:val="36"/>
                <w:rPrChange w:id="303" w:author="Brad Scherer" w:date="2017-06-20T16:40:00Z">
                  <w:rPr>
                    <w:rFonts w:asciiTheme="minorHAnsi" w:hAnsiTheme="minorHAnsi"/>
                  </w:rPr>
                </w:rPrChange>
              </w:rPr>
            </w:pPr>
            <w:r w:rsidRPr="0027023E">
              <w:rPr>
                <w:rFonts w:asciiTheme="minorHAnsi" w:hAnsiTheme="minorHAnsi"/>
                <w:sz w:val="36"/>
                <w:szCs w:val="36"/>
                <w:rPrChange w:id="304" w:author="Brad Scherer" w:date="2017-06-20T16:40:00Z">
                  <w:rPr>
                    <w:rFonts w:asciiTheme="minorHAnsi" w:hAnsiTheme="minorHAnsi"/>
                  </w:rPr>
                </w:rPrChange>
              </w:rPr>
              <w:t>student</w:t>
            </w:r>
          </w:p>
        </w:tc>
        <w:tc>
          <w:tcPr>
            <w:tcW w:w="3067" w:type="dxa"/>
          </w:tcPr>
          <w:p w14:paraId="03F4648A" w14:textId="4A4B493A" w:rsidR="00F203B8" w:rsidRPr="0027023E" w:rsidRDefault="00F203B8">
            <w:pPr>
              <w:rPr>
                <w:rFonts w:asciiTheme="minorHAnsi" w:hAnsiTheme="minorHAnsi"/>
                <w:sz w:val="36"/>
                <w:szCs w:val="36"/>
                <w:rPrChange w:id="305" w:author="Brad Scherer" w:date="2017-06-20T16:40:00Z">
                  <w:rPr>
                    <w:rFonts w:asciiTheme="minorHAnsi" w:hAnsiTheme="minorHAnsi"/>
                  </w:rPr>
                </w:rPrChange>
              </w:rPr>
            </w:pPr>
            <w:r w:rsidRPr="0027023E">
              <w:rPr>
                <w:rFonts w:asciiTheme="minorHAnsi" w:hAnsiTheme="minorHAnsi"/>
                <w:sz w:val="36"/>
                <w:szCs w:val="36"/>
                <w:rPrChange w:id="306" w:author="Brad Scherer" w:date="2017-06-20T16:40:00Z">
                  <w:rPr>
                    <w:rFonts w:asciiTheme="minorHAnsi" w:hAnsiTheme="minorHAnsi"/>
                  </w:rPr>
                </w:rPrChange>
              </w:rPr>
              <w:t>401elliottW!</w:t>
            </w:r>
          </w:p>
        </w:tc>
      </w:tr>
      <w:tr w:rsidR="00F203B8" w:rsidRPr="0027023E" w14:paraId="52B2D00B" w14:textId="51C1C412" w:rsidTr="3D8D8EE7">
        <w:tc>
          <w:tcPr>
            <w:tcW w:w="3442" w:type="dxa"/>
          </w:tcPr>
          <w:p w14:paraId="2BEE2E0F" w14:textId="5CAC8B77" w:rsidR="00F203B8" w:rsidRPr="0027023E" w:rsidRDefault="00F203B8">
            <w:pPr>
              <w:rPr>
                <w:rFonts w:asciiTheme="minorHAnsi" w:hAnsiTheme="minorHAnsi"/>
                <w:sz w:val="36"/>
                <w:szCs w:val="36"/>
              </w:rPr>
            </w:pPr>
            <w:r w:rsidRPr="0027023E">
              <w:rPr>
                <w:rFonts w:asciiTheme="minorHAnsi" w:hAnsiTheme="minorHAnsi"/>
                <w:sz w:val="36"/>
                <w:szCs w:val="36"/>
              </w:rPr>
              <w:t>BIG-IP</w:t>
            </w:r>
            <w:ins w:id="307" w:author="Jack Fenimore" w:date="2017-06-06T17:08:00Z">
              <w:r w:rsidR="00C81B22" w:rsidRPr="0027023E">
                <w:rPr>
                  <w:rFonts w:asciiTheme="minorHAnsi" w:hAnsiTheme="minorHAnsi"/>
                  <w:sz w:val="36"/>
                  <w:szCs w:val="36"/>
                </w:rPr>
                <w:t xml:space="preserve"> (HTTPS)</w:t>
              </w:r>
            </w:ins>
          </w:p>
        </w:tc>
        <w:tc>
          <w:tcPr>
            <w:tcW w:w="3067" w:type="dxa"/>
          </w:tcPr>
          <w:p w14:paraId="6B69BE34" w14:textId="4193085D" w:rsidR="00F203B8" w:rsidRPr="0027023E" w:rsidRDefault="00F203B8">
            <w:pPr>
              <w:rPr>
                <w:rFonts w:asciiTheme="minorHAnsi" w:hAnsiTheme="minorHAnsi"/>
                <w:sz w:val="36"/>
                <w:szCs w:val="36"/>
              </w:rPr>
            </w:pPr>
            <w:r w:rsidRPr="0027023E">
              <w:rPr>
                <w:rFonts w:asciiTheme="minorHAnsi" w:hAnsiTheme="minorHAnsi"/>
                <w:sz w:val="36"/>
                <w:szCs w:val="36"/>
              </w:rPr>
              <w:t>admin</w:t>
            </w:r>
          </w:p>
        </w:tc>
        <w:tc>
          <w:tcPr>
            <w:tcW w:w="3067" w:type="dxa"/>
          </w:tcPr>
          <w:p w14:paraId="118BBA63" w14:textId="40B4B36C" w:rsidR="00F203B8" w:rsidRPr="0027023E" w:rsidRDefault="00F203B8">
            <w:pPr>
              <w:rPr>
                <w:rFonts w:asciiTheme="minorHAnsi" w:hAnsiTheme="minorHAnsi"/>
                <w:sz w:val="36"/>
                <w:szCs w:val="36"/>
              </w:rPr>
            </w:pPr>
            <w:r w:rsidRPr="0027023E">
              <w:rPr>
                <w:rFonts w:asciiTheme="minorHAnsi" w:hAnsiTheme="minorHAnsi"/>
                <w:sz w:val="36"/>
                <w:szCs w:val="36"/>
              </w:rPr>
              <w:t>401elliottW!</w:t>
            </w:r>
          </w:p>
        </w:tc>
      </w:tr>
      <w:tr w:rsidR="00C81B22" w:rsidRPr="0027023E" w14:paraId="39F915A3" w14:textId="77777777" w:rsidTr="3D8D8EE7">
        <w:trPr>
          <w:ins w:id="308" w:author="Jack Fenimore" w:date="2017-06-06T17:08:00Z"/>
        </w:trPr>
        <w:tc>
          <w:tcPr>
            <w:tcW w:w="3442" w:type="dxa"/>
          </w:tcPr>
          <w:p w14:paraId="321BA7A8" w14:textId="35B7866B" w:rsidR="00C81B22" w:rsidRPr="0027023E" w:rsidRDefault="00C81B22">
            <w:pPr>
              <w:rPr>
                <w:ins w:id="309" w:author="Jack Fenimore" w:date="2017-06-06T17:08:00Z"/>
                <w:rFonts w:asciiTheme="minorHAnsi" w:hAnsiTheme="minorHAnsi"/>
                <w:sz w:val="36"/>
                <w:szCs w:val="36"/>
              </w:rPr>
            </w:pPr>
            <w:ins w:id="310" w:author="Jack Fenimore" w:date="2017-06-06T17:08:00Z">
              <w:r w:rsidRPr="0027023E">
                <w:rPr>
                  <w:rFonts w:asciiTheme="minorHAnsi" w:hAnsiTheme="minorHAnsi"/>
                  <w:sz w:val="36"/>
                  <w:szCs w:val="36"/>
                </w:rPr>
                <w:t>BIG-IP (SSH)</w:t>
              </w:r>
            </w:ins>
          </w:p>
        </w:tc>
        <w:tc>
          <w:tcPr>
            <w:tcW w:w="3067" w:type="dxa"/>
          </w:tcPr>
          <w:p w14:paraId="69FBB218" w14:textId="0E800EF6" w:rsidR="00C81B22" w:rsidRPr="0027023E" w:rsidRDefault="00C81B22">
            <w:pPr>
              <w:rPr>
                <w:ins w:id="311" w:author="Jack Fenimore" w:date="2017-06-06T17:08:00Z"/>
                <w:rFonts w:asciiTheme="minorHAnsi" w:hAnsiTheme="minorHAnsi"/>
                <w:sz w:val="36"/>
                <w:szCs w:val="36"/>
              </w:rPr>
            </w:pPr>
            <w:ins w:id="312" w:author="Jack Fenimore" w:date="2017-06-06T17:08:00Z">
              <w:r w:rsidRPr="0027023E">
                <w:rPr>
                  <w:rFonts w:asciiTheme="minorHAnsi" w:hAnsiTheme="minorHAnsi"/>
                  <w:sz w:val="36"/>
                  <w:szCs w:val="36"/>
                </w:rPr>
                <w:t>root</w:t>
              </w:r>
            </w:ins>
          </w:p>
        </w:tc>
        <w:tc>
          <w:tcPr>
            <w:tcW w:w="3067" w:type="dxa"/>
          </w:tcPr>
          <w:p w14:paraId="77EC294B" w14:textId="61CAA20C" w:rsidR="00C81B22" w:rsidRPr="0027023E" w:rsidRDefault="00C81B22">
            <w:pPr>
              <w:rPr>
                <w:ins w:id="313" w:author="Jack Fenimore" w:date="2017-06-06T17:08:00Z"/>
                <w:rFonts w:asciiTheme="minorHAnsi" w:hAnsiTheme="minorHAnsi"/>
                <w:sz w:val="36"/>
                <w:szCs w:val="36"/>
              </w:rPr>
            </w:pPr>
            <w:ins w:id="314" w:author="Jack Fenimore" w:date="2017-06-06T17:08:00Z">
              <w:r w:rsidRPr="0027023E">
                <w:rPr>
                  <w:rFonts w:asciiTheme="minorHAnsi" w:hAnsiTheme="minorHAnsi"/>
                  <w:sz w:val="36"/>
                  <w:szCs w:val="36"/>
                </w:rPr>
                <w:t>401elliottW!</w:t>
              </w:r>
            </w:ins>
          </w:p>
        </w:tc>
      </w:tr>
    </w:tbl>
    <w:p w14:paraId="37E2EFBA" w14:textId="77777777" w:rsidR="00F203B8" w:rsidRPr="0027023E" w:rsidRDefault="00F203B8" w:rsidP="00D10357">
      <w:pPr>
        <w:rPr>
          <w:rFonts w:asciiTheme="minorHAnsi" w:hAnsiTheme="minorHAnsi"/>
          <w:sz w:val="36"/>
          <w:szCs w:val="36"/>
        </w:rPr>
      </w:pPr>
    </w:p>
    <w:p w14:paraId="18137DA7" w14:textId="77777777" w:rsidR="00F203B8" w:rsidRPr="0027023E" w:rsidRDefault="00F203B8" w:rsidP="00D10357">
      <w:pPr>
        <w:rPr>
          <w:rFonts w:asciiTheme="minorHAnsi" w:hAnsiTheme="minorHAnsi"/>
        </w:rPr>
      </w:pPr>
    </w:p>
    <w:p w14:paraId="0AAD3720" w14:textId="77777777" w:rsidR="00B93BDC" w:rsidRPr="0027023E" w:rsidRDefault="00B93BDC" w:rsidP="00D10357">
      <w:pPr>
        <w:rPr>
          <w:rFonts w:asciiTheme="minorHAnsi" w:hAnsiTheme="minorHAnsi"/>
        </w:rPr>
      </w:pPr>
    </w:p>
    <w:p w14:paraId="57963696" w14:textId="51A3BD07" w:rsidR="00E679F8" w:rsidRPr="0027023E" w:rsidRDefault="00E679F8">
      <w:pPr>
        <w:rPr>
          <w:rFonts w:asciiTheme="minorHAnsi" w:hAnsiTheme="minorHAnsi"/>
          <w:rPrChange w:id="315" w:author="Brad Scherer" w:date="2017-06-20T16:40:00Z">
            <w:rPr/>
          </w:rPrChange>
        </w:rPr>
      </w:pPr>
      <w:ins w:id="316" w:author="Brad Scherer" w:date="2017-06-02T13:36:00Z">
        <w:r w:rsidRPr="0027023E">
          <w:rPr>
            <w:rFonts w:asciiTheme="minorHAnsi" w:hAnsiTheme="minorHAnsi"/>
          </w:rPr>
          <w:t xml:space="preserve">Please use the </w:t>
        </w:r>
        <w:r w:rsidRPr="0027023E">
          <w:rPr>
            <w:rFonts w:asciiTheme="minorHAnsi" w:hAnsiTheme="minorHAnsi"/>
            <w:b/>
          </w:rPr>
          <w:t>Chrome web browser</w:t>
        </w:r>
      </w:ins>
      <w:r w:rsidR="00B93BDC" w:rsidRPr="0027023E">
        <w:rPr>
          <w:rFonts w:asciiTheme="minorHAnsi" w:hAnsiTheme="minorHAnsi"/>
        </w:rPr>
        <w:t xml:space="preserve"> to access the BIG-IP Configuration Utility (</w:t>
      </w:r>
      <w:proofErr w:type="spellStart"/>
      <w:r w:rsidR="00B93BDC" w:rsidRPr="0027023E">
        <w:rPr>
          <w:rFonts w:asciiTheme="minorHAnsi" w:hAnsiTheme="minorHAnsi"/>
        </w:rPr>
        <w:t>WebUI</w:t>
      </w:r>
      <w:proofErr w:type="spellEnd"/>
      <w:r w:rsidR="00B93BDC" w:rsidRPr="0027023E">
        <w:rPr>
          <w:rFonts w:asciiTheme="minorHAnsi" w:hAnsiTheme="minorHAnsi"/>
        </w:rPr>
        <w:t xml:space="preserve">) which is accessible at: </w:t>
      </w:r>
      <w:r w:rsidR="00A07690" w:rsidRPr="0027023E">
        <w:rPr>
          <w:rPrChange w:id="317" w:author="Brad Scherer" w:date="2017-06-20T16:40:00Z">
            <w:rPr>
              <w:rStyle w:val="Hyperlink"/>
              <w:rFonts w:asciiTheme="minorHAnsi" w:hAnsiTheme="minorHAnsi"/>
            </w:rPr>
          </w:rPrChange>
        </w:rPr>
        <w:fldChar w:fldCharType="begin"/>
      </w:r>
      <w:r w:rsidR="00A07690" w:rsidRPr="0027023E">
        <w:rPr>
          <w:rFonts w:asciiTheme="minorHAnsi" w:hAnsiTheme="minorHAnsi"/>
          <w:rPrChange w:id="318" w:author="Brad Scherer" w:date="2017-06-20T16:40:00Z">
            <w:rPr/>
          </w:rPrChange>
        </w:rPr>
        <w:instrText xml:space="preserve"> HYPERLINK "https://10.128.1.245" </w:instrText>
      </w:r>
      <w:r w:rsidR="00A07690" w:rsidRPr="0027023E">
        <w:rPr>
          <w:rPrChange w:id="319" w:author="Brad Scherer" w:date="2017-06-20T16:40:00Z">
            <w:rPr>
              <w:rStyle w:val="Hyperlink"/>
              <w:rFonts w:asciiTheme="minorHAnsi" w:hAnsiTheme="minorHAnsi"/>
            </w:rPr>
          </w:rPrChange>
        </w:rPr>
        <w:fldChar w:fldCharType="separate"/>
      </w:r>
      <w:r w:rsidR="00B93BDC" w:rsidRPr="0027023E">
        <w:rPr>
          <w:rStyle w:val="Hyperlink"/>
          <w:rFonts w:asciiTheme="minorHAnsi" w:hAnsiTheme="minorHAnsi"/>
        </w:rPr>
        <w:t>https://10.128.1.245</w:t>
      </w:r>
      <w:r w:rsidR="00A07690" w:rsidRPr="0027023E">
        <w:rPr>
          <w:rStyle w:val="Hyperlink"/>
          <w:rFonts w:asciiTheme="minorHAnsi" w:hAnsiTheme="minorHAnsi"/>
        </w:rPr>
        <w:fldChar w:fldCharType="end"/>
      </w:r>
      <w:ins w:id="320" w:author="Jack Fenimore" w:date="2017-06-02T14:19:00Z">
        <w:r w:rsidR="00BF5E23" w:rsidRPr="0027023E">
          <w:rPr>
            <w:rStyle w:val="Hyperlink"/>
            <w:rFonts w:asciiTheme="minorHAnsi" w:hAnsiTheme="minorHAnsi"/>
          </w:rPr>
          <w:t>.</w:t>
        </w:r>
      </w:ins>
    </w:p>
    <w:p w14:paraId="0FBF6EF3" w14:textId="77777777" w:rsidR="00A455BA" w:rsidRPr="0027023E" w:rsidRDefault="00A455BA" w:rsidP="00D10357">
      <w:pPr>
        <w:rPr>
          <w:ins w:id="321" w:author="Jack Fenimore" w:date="2017-06-05T11:48:00Z"/>
          <w:rFonts w:asciiTheme="minorHAnsi" w:hAnsiTheme="minorHAnsi"/>
        </w:rPr>
      </w:pPr>
    </w:p>
    <w:p w14:paraId="7F56D780" w14:textId="0DCCF011" w:rsidR="00F203B8" w:rsidRPr="0027023E" w:rsidRDefault="00F203B8" w:rsidP="00D10357">
      <w:pPr>
        <w:rPr>
          <w:ins w:id="322" w:author="Jack Fenimore" w:date="2017-06-05T11:48:00Z"/>
          <w:rFonts w:asciiTheme="minorHAnsi" w:hAnsiTheme="minorHAnsi"/>
        </w:rPr>
      </w:pPr>
    </w:p>
    <w:p w14:paraId="29611E1C" w14:textId="77777777" w:rsidR="00F203B8" w:rsidRPr="0027023E" w:rsidRDefault="00F203B8" w:rsidP="00D10357">
      <w:pPr>
        <w:rPr>
          <w:ins w:id="323" w:author="Jack Fenimore" w:date="2017-06-05T11:48:00Z"/>
          <w:rFonts w:asciiTheme="minorHAnsi" w:hAnsiTheme="minorHAnsi"/>
        </w:rPr>
      </w:pPr>
    </w:p>
    <w:p w14:paraId="378F388E" w14:textId="77777777" w:rsidR="00F203B8" w:rsidRPr="0027023E" w:rsidRDefault="00F203B8" w:rsidP="00D10357">
      <w:pPr>
        <w:rPr>
          <w:ins w:id="324" w:author="Jack Fenimore" w:date="2017-06-05T11:48:00Z"/>
          <w:rFonts w:asciiTheme="minorHAnsi" w:hAnsiTheme="minorHAnsi"/>
        </w:rPr>
      </w:pPr>
    </w:p>
    <w:p w14:paraId="28EF7665" w14:textId="2F76EDB8" w:rsidR="00F203B8" w:rsidRPr="0027023E" w:rsidDel="00C81B22" w:rsidRDefault="00F203B8">
      <w:pPr>
        <w:pageBreakBefore/>
        <w:rPr>
          <w:ins w:id="325" w:author="Brad Scherer" w:date="2017-06-02T13:37:00Z"/>
          <w:del w:id="326" w:author="Jack Fenimore" w:date="2017-06-06T17:09:00Z"/>
          <w:rFonts w:asciiTheme="minorHAnsi" w:hAnsiTheme="minorHAnsi"/>
        </w:rPr>
        <w:pPrChange w:id="327" w:author="Jack Fenimore" w:date="2017-06-05T11:48:00Z">
          <w:pPr/>
        </w:pPrChange>
      </w:pPr>
    </w:p>
    <w:p w14:paraId="75E84FB1" w14:textId="0400733D" w:rsidR="00AD3D93" w:rsidRPr="0027023E" w:rsidRDefault="00AD3D93">
      <w:pPr>
        <w:pStyle w:val="F5HChapter"/>
        <w:pBdr>
          <w:top w:val="none" w:sz="0" w:space="0" w:color="auto"/>
          <w:left w:val="none" w:sz="0" w:space="0" w:color="auto"/>
          <w:bottom w:val="none" w:sz="0" w:space="0" w:color="auto"/>
          <w:right w:val="none" w:sz="0" w:space="0" w:color="auto"/>
        </w:pBdr>
        <w:shd w:val="clear" w:color="auto" w:fill="auto"/>
        <w:rPr>
          <w:rFonts w:asciiTheme="minorHAnsi" w:hAnsiTheme="minorHAnsi"/>
          <w:b/>
          <w:bCs/>
          <w:sz w:val="40"/>
          <w:szCs w:val="40"/>
          <w:rPrChange w:id="328" w:author="Brad Scherer" w:date="2017-06-20T16:40:00Z">
            <w:rPr/>
          </w:rPrChange>
        </w:rPr>
      </w:pPr>
      <w:r w:rsidRPr="0027023E">
        <w:rPr>
          <w:rFonts w:asciiTheme="minorHAnsi" w:hAnsiTheme="minorHAnsi"/>
          <w:color w:val="7F7F7F" w:themeColor="text1" w:themeTint="80"/>
        </w:rPr>
        <w:t>Exercise 1 – Base Policy Creation</w:t>
      </w:r>
    </w:p>
    <w:p w14:paraId="6C462711" w14:textId="77777777" w:rsidR="00AD3D93" w:rsidRPr="0027023E" w:rsidRDefault="00AD3D93">
      <w:pPr>
        <w:pStyle w:val="F5H2"/>
        <w:rPr>
          <w:rFonts w:asciiTheme="minorHAnsi" w:hAnsiTheme="minorHAnsi"/>
          <w:color w:val="000000" w:themeColor="text1"/>
        </w:rPr>
      </w:pPr>
      <w:bookmarkStart w:id="329" w:name="_Toc484532073"/>
      <w:r w:rsidRPr="0027023E">
        <w:rPr>
          <w:rFonts w:asciiTheme="minorHAnsi" w:hAnsiTheme="minorHAnsi"/>
          <w:color w:val="000000" w:themeColor="text1"/>
        </w:rPr>
        <w:t>Objective:</w:t>
      </w:r>
      <w:bookmarkEnd w:id="329"/>
    </w:p>
    <w:p w14:paraId="6D4ED7CE" w14:textId="160AB1B3" w:rsidR="00636AF0" w:rsidRPr="0027023E" w:rsidRDefault="00636AF0">
      <w:pPr>
        <w:pStyle w:val="F5B1"/>
        <w:contextualSpacing/>
        <w:rPr>
          <w:rFonts w:asciiTheme="minorHAnsi" w:hAnsiTheme="minorHAnsi"/>
        </w:rPr>
      </w:pPr>
      <w:r w:rsidRPr="0027023E">
        <w:rPr>
          <w:rFonts w:asciiTheme="minorHAnsi" w:hAnsiTheme="minorHAnsi"/>
        </w:rPr>
        <w:t xml:space="preserve">Create a security policy using </w:t>
      </w:r>
      <w:ins w:id="330" w:author="Brad Scherer" w:date="2017-06-02T13:14:00Z">
        <w:r w:rsidR="00B77EE0" w:rsidRPr="0027023E">
          <w:rPr>
            <w:rFonts w:asciiTheme="minorHAnsi" w:hAnsiTheme="minorHAnsi"/>
          </w:rPr>
          <w:t xml:space="preserve">manual </w:t>
        </w:r>
      </w:ins>
      <w:r w:rsidRPr="0027023E">
        <w:rPr>
          <w:rFonts w:asciiTheme="minorHAnsi" w:hAnsiTheme="minorHAnsi"/>
        </w:rPr>
        <w:t>policy building</w:t>
      </w:r>
    </w:p>
    <w:p w14:paraId="04B9DAA6" w14:textId="77777777" w:rsidR="00636AF0" w:rsidRPr="0027023E" w:rsidRDefault="00636AF0">
      <w:pPr>
        <w:pStyle w:val="F5B1"/>
        <w:contextualSpacing/>
        <w:rPr>
          <w:rFonts w:asciiTheme="minorHAnsi" w:hAnsiTheme="minorHAnsi"/>
        </w:rPr>
      </w:pPr>
      <w:r w:rsidRPr="0027023E">
        <w:rPr>
          <w:rFonts w:asciiTheme="minorHAnsi" w:hAnsiTheme="minorHAnsi"/>
        </w:rPr>
        <w:t>Enable application security logging profile</w:t>
      </w:r>
    </w:p>
    <w:p w14:paraId="1BA9F08A" w14:textId="24E9E07D" w:rsidR="00636AF0" w:rsidRPr="0027023E" w:rsidRDefault="00636AF0">
      <w:pPr>
        <w:pStyle w:val="F5B1"/>
        <w:contextualSpacing/>
        <w:rPr>
          <w:ins w:id="331" w:author="Joshua Murray" w:date="2017-06-05T12:26:00Z"/>
          <w:rFonts w:asciiTheme="minorHAnsi" w:hAnsiTheme="minorHAnsi"/>
        </w:rPr>
      </w:pPr>
      <w:r w:rsidRPr="0027023E">
        <w:rPr>
          <w:rFonts w:asciiTheme="minorHAnsi" w:hAnsiTheme="minorHAnsi"/>
        </w:rPr>
        <w:t>Validate that both the policy and logging profile a</w:t>
      </w:r>
      <w:ins w:id="332" w:author="Jack Fenimore" w:date="2017-06-05T12:08:00Z">
        <w:r w:rsidR="00870E52" w:rsidRPr="0027023E">
          <w:rPr>
            <w:rFonts w:asciiTheme="minorHAnsi" w:hAnsiTheme="minorHAnsi"/>
          </w:rPr>
          <w:t>re</w:t>
        </w:r>
      </w:ins>
      <w:del w:id="333" w:author="Jack Fenimore" w:date="2017-06-05T12:08:00Z">
        <w:r w:rsidRPr="0027023E" w:rsidDel="00870E52">
          <w:rPr>
            <w:rFonts w:asciiTheme="minorHAnsi" w:hAnsiTheme="minorHAnsi"/>
          </w:rPr>
          <w:delText>s</w:delText>
        </w:r>
      </w:del>
      <w:r w:rsidRPr="0027023E">
        <w:rPr>
          <w:rFonts w:asciiTheme="minorHAnsi" w:hAnsiTheme="minorHAnsi"/>
        </w:rPr>
        <w:t xml:space="preserve"> working</w:t>
      </w:r>
    </w:p>
    <w:p w14:paraId="28717D8A" w14:textId="0F1A8245" w:rsidR="00870E52" w:rsidRPr="0027023E" w:rsidRDefault="00870E52">
      <w:pPr>
        <w:pStyle w:val="F5B1"/>
        <w:contextualSpacing/>
        <w:rPr>
          <w:rFonts w:asciiTheme="minorHAnsi" w:hAnsiTheme="minorHAnsi"/>
          <w:rPrChange w:id="334" w:author="Brad Scherer" w:date="2017-06-20T16:40:00Z">
            <w:rPr/>
          </w:rPrChange>
        </w:rPr>
      </w:pPr>
      <w:ins w:id="335" w:author="Jack Fenimore" w:date="2017-06-05T12:08:00Z">
        <w:r w:rsidRPr="0027023E">
          <w:rPr>
            <w:rFonts w:asciiTheme="minorHAnsi" w:hAnsiTheme="minorHAnsi"/>
          </w:rPr>
          <w:t xml:space="preserve">Review the auto-detection of </w:t>
        </w:r>
      </w:ins>
      <w:ins w:id="336" w:author="Jack Fenimore" w:date="2017-06-05T12:09:00Z">
        <w:r w:rsidRPr="0027023E">
          <w:rPr>
            <w:rFonts w:asciiTheme="minorHAnsi" w:hAnsiTheme="minorHAnsi"/>
          </w:rPr>
          <w:t xml:space="preserve">web server capabilities (i.e. Apache, </w:t>
        </w:r>
      </w:ins>
      <w:ins w:id="337" w:author="Jack Fenimore" w:date="2017-06-05T12:42:00Z">
        <w:r w:rsidR="00BA499C" w:rsidRPr="0027023E">
          <w:rPr>
            <w:rFonts w:asciiTheme="minorHAnsi" w:hAnsiTheme="minorHAnsi"/>
          </w:rPr>
          <w:t>j</w:t>
        </w:r>
      </w:ins>
      <w:ins w:id="338" w:author="Jack Fenimore" w:date="2017-06-05T12:09:00Z">
        <w:r w:rsidRPr="0027023E">
          <w:rPr>
            <w:rFonts w:asciiTheme="minorHAnsi" w:hAnsiTheme="minorHAnsi"/>
          </w:rPr>
          <w:t xml:space="preserve">Query, </w:t>
        </w:r>
        <w:proofErr w:type="spellStart"/>
        <w:r w:rsidRPr="0027023E">
          <w:rPr>
            <w:rFonts w:asciiTheme="minorHAnsi" w:hAnsiTheme="minorHAnsi"/>
          </w:rPr>
          <w:t>etc</w:t>
        </w:r>
        <w:proofErr w:type="spellEnd"/>
        <w:r w:rsidRPr="0027023E">
          <w:rPr>
            <w:rFonts w:asciiTheme="minorHAnsi" w:hAnsiTheme="minorHAnsi"/>
          </w:rPr>
          <w:t>)</w:t>
        </w:r>
      </w:ins>
    </w:p>
    <w:p w14:paraId="0CA21363" w14:textId="77777777" w:rsidR="00A06C88" w:rsidRPr="0027023E" w:rsidRDefault="00A06C88">
      <w:pPr>
        <w:pStyle w:val="F5B1"/>
        <w:numPr>
          <w:ilvl w:val="0"/>
          <w:numId w:val="0"/>
        </w:numPr>
        <w:contextualSpacing/>
        <w:rPr>
          <w:rFonts w:asciiTheme="minorHAnsi" w:hAnsiTheme="minorHAnsi"/>
        </w:rPr>
        <w:pPrChange w:id="339" w:author="Joshua Murray" w:date="2017-06-05T12:26:00Z">
          <w:pPr>
            <w:pStyle w:val="F5B1"/>
            <w:contextualSpacing/>
          </w:pPr>
        </w:pPrChange>
      </w:pPr>
    </w:p>
    <w:p w14:paraId="2CC2F741" w14:textId="18C7E9B5" w:rsidR="00636AF0" w:rsidRPr="0027023E" w:rsidRDefault="00636AF0">
      <w:pPr>
        <w:pStyle w:val="F5B1"/>
        <w:contextualSpacing/>
        <w:rPr>
          <w:rFonts w:asciiTheme="minorHAnsi" w:hAnsiTheme="minorHAnsi"/>
        </w:rPr>
      </w:pPr>
      <w:r w:rsidRPr="0027023E">
        <w:rPr>
          <w:rFonts w:asciiTheme="minorHAnsi" w:hAnsiTheme="minorHAnsi"/>
        </w:rPr>
        <w:t xml:space="preserve">Estimated time for completion: </w:t>
      </w:r>
      <w:del w:id="340" w:author="Jack Fenimore" w:date="2017-06-05T17:36:00Z">
        <w:r w:rsidRPr="0027023E">
          <w:rPr>
            <w:rFonts w:asciiTheme="minorHAnsi" w:hAnsiTheme="minorHAnsi"/>
            <w:b/>
            <w:bCs/>
          </w:rPr>
          <w:delText xml:space="preserve">45 </w:delText>
        </w:r>
      </w:del>
      <w:ins w:id="341" w:author="Jack Fenimore" w:date="2017-06-05T17:36:00Z">
        <w:r w:rsidR="001C0E9B" w:rsidRPr="0027023E">
          <w:rPr>
            <w:rFonts w:asciiTheme="minorHAnsi" w:hAnsiTheme="minorHAnsi"/>
            <w:b/>
          </w:rPr>
          <w:t xml:space="preserve">30 </w:t>
        </w:r>
      </w:ins>
      <w:r w:rsidRPr="0027023E">
        <w:rPr>
          <w:rFonts w:asciiTheme="minorHAnsi" w:hAnsiTheme="minorHAnsi"/>
          <w:b/>
          <w:bCs/>
        </w:rPr>
        <w:t>minutes</w:t>
      </w:r>
    </w:p>
    <w:p w14:paraId="1F34689F" w14:textId="77777777" w:rsidR="00636AF0" w:rsidRPr="0027023E" w:rsidRDefault="00636AF0" w:rsidP="00636AF0">
      <w:pPr>
        <w:pStyle w:val="F5B1"/>
        <w:numPr>
          <w:ilvl w:val="0"/>
          <w:numId w:val="0"/>
        </w:numPr>
        <w:contextualSpacing/>
        <w:rPr>
          <w:rFonts w:asciiTheme="minorHAnsi" w:hAnsiTheme="minorHAnsi"/>
          <w:szCs w:val="24"/>
        </w:rPr>
      </w:pPr>
    </w:p>
    <w:p w14:paraId="66657559" w14:textId="69F78D0E" w:rsidR="00636AF0" w:rsidRPr="0027023E" w:rsidRDefault="00636AF0">
      <w:pPr>
        <w:pStyle w:val="F5B1"/>
        <w:numPr>
          <w:ilvl w:val="0"/>
          <w:numId w:val="0"/>
        </w:numPr>
        <w:contextualSpacing/>
        <w:rPr>
          <w:rFonts w:asciiTheme="minorHAnsi" w:hAnsiTheme="minorHAnsi"/>
        </w:rPr>
      </w:pPr>
      <w:r w:rsidRPr="0027023E">
        <w:rPr>
          <w:rFonts w:asciiTheme="minorHAnsi" w:hAnsiTheme="minorHAnsi"/>
        </w:rPr>
        <w:t>This lab will demonstrate how to create and build a security policy using manual</w:t>
      </w:r>
      <w:ins w:id="342" w:author="Brad Scherer" w:date="2017-05-31T12:52:00Z">
        <w:r w:rsidR="00081F9B" w:rsidRPr="0027023E">
          <w:rPr>
            <w:rFonts w:asciiTheme="minorHAnsi" w:hAnsiTheme="minorHAnsi"/>
          </w:rPr>
          <w:t xml:space="preserve"> </w:t>
        </w:r>
      </w:ins>
      <w:r w:rsidRPr="0027023E">
        <w:rPr>
          <w:rFonts w:asciiTheme="minorHAnsi" w:hAnsiTheme="minorHAnsi"/>
        </w:rPr>
        <w:t>policy building.</w:t>
      </w:r>
    </w:p>
    <w:p w14:paraId="7770031D" w14:textId="77777777" w:rsidR="00636AF0" w:rsidRPr="0027023E" w:rsidRDefault="00636AF0" w:rsidP="00AD3D93">
      <w:pPr>
        <w:pStyle w:val="F5B1"/>
        <w:numPr>
          <w:ilvl w:val="0"/>
          <w:numId w:val="0"/>
        </w:numPr>
        <w:contextualSpacing/>
        <w:rPr>
          <w:rFonts w:asciiTheme="minorHAnsi" w:hAnsiTheme="minorHAnsi"/>
          <w:szCs w:val="24"/>
        </w:rPr>
      </w:pPr>
    </w:p>
    <w:p w14:paraId="389E639E" w14:textId="46011076" w:rsidR="00636AF0" w:rsidRPr="0027023E" w:rsidRDefault="00636AF0">
      <w:pPr>
        <w:pStyle w:val="F5B1"/>
        <w:numPr>
          <w:ilvl w:val="0"/>
          <w:numId w:val="0"/>
        </w:numPr>
        <w:contextualSpacing/>
        <w:rPr>
          <w:rFonts w:asciiTheme="minorHAnsi" w:hAnsiTheme="minorHAnsi"/>
          <w:rPrChange w:id="343" w:author="Brad Scherer" w:date="2017-06-20T16:40:00Z">
            <w:rPr/>
          </w:rPrChange>
        </w:rPr>
      </w:pPr>
      <w:r w:rsidRPr="0027023E">
        <w:rPr>
          <w:rFonts w:asciiTheme="minorHAnsi" w:hAnsiTheme="minorHAnsi"/>
        </w:rPr>
        <w:t xml:space="preserve">Before we begin, ensure that you have </w:t>
      </w:r>
      <w:del w:id="344" w:author="Jack Fenimore" w:date="2017-06-05T17:33:00Z">
        <w:r w:rsidRPr="0027023E">
          <w:rPr>
            <w:rFonts w:asciiTheme="minorHAnsi" w:hAnsiTheme="minorHAnsi"/>
          </w:rPr>
          <w:delText xml:space="preserve">two </w:delText>
        </w:r>
      </w:del>
      <w:ins w:id="345" w:author="Jack Fenimore" w:date="2017-06-05T17:33:00Z">
        <w:r w:rsidR="002D7429" w:rsidRPr="0027023E">
          <w:rPr>
            <w:rFonts w:asciiTheme="minorHAnsi" w:hAnsiTheme="minorHAnsi"/>
          </w:rPr>
          <w:t xml:space="preserve">three </w:t>
        </w:r>
      </w:ins>
      <w:r w:rsidRPr="0027023E">
        <w:rPr>
          <w:rFonts w:asciiTheme="minorHAnsi" w:hAnsiTheme="minorHAnsi"/>
        </w:rPr>
        <w:t xml:space="preserve">virtual servers, </w:t>
      </w:r>
      <w:bookmarkStart w:id="346" w:name="OLE_LINK10"/>
      <w:bookmarkStart w:id="347" w:name="OLE_LINK11"/>
      <w:ins w:id="348" w:author="Jack Fenimore" w:date="2017-06-02T14:26:00Z">
        <w:r w:rsidR="003D4529" w:rsidRPr="0027023E">
          <w:rPr>
            <w:rFonts w:asciiTheme="minorHAnsi" w:hAnsiTheme="minorHAnsi"/>
            <w:b/>
            <w:bCs/>
          </w:rPr>
          <w:t>hackazon.f5demo.com_https_vs</w:t>
        </w:r>
      </w:ins>
      <w:bookmarkEnd w:id="346"/>
      <w:bookmarkEnd w:id="347"/>
      <w:ins w:id="349" w:author="Jack Fenimore" w:date="2017-06-05T17:34:00Z">
        <w:r w:rsidR="002D7429" w:rsidRPr="0027023E">
          <w:rPr>
            <w:rFonts w:asciiTheme="minorHAnsi" w:hAnsiTheme="minorHAnsi"/>
          </w:rPr>
          <w:t xml:space="preserve">, </w:t>
        </w:r>
      </w:ins>
      <w:del w:id="350" w:author="Jack Fenimore" w:date="2017-06-05T17:34:00Z">
        <w:r w:rsidRPr="0027023E">
          <w:rPr>
            <w:rFonts w:asciiTheme="minorHAnsi" w:hAnsiTheme="minorHAnsi"/>
          </w:rPr>
          <w:delText xml:space="preserve"> and </w:delText>
        </w:r>
      </w:del>
      <w:ins w:id="351" w:author="Jack Fenimore" w:date="2017-06-02T14:26:00Z">
        <w:r w:rsidR="003D4529" w:rsidRPr="0027023E">
          <w:rPr>
            <w:rFonts w:asciiTheme="minorHAnsi" w:hAnsiTheme="minorHAnsi"/>
            <w:b/>
            <w:bCs/>
          </w:rPr>
          <w:t>hackazon.f5demo.com_http_v</w:t>
        </w:r>
      </w:ins>
      <w:r w:rsidRPr="0027023E">
        <w:rPr>
          <w:rFonts w:asciiTheme="minorHAnsi" w:hAnsiTheme="minorHAnsi"/>
          <w:b/>
          <w:bCs/>
        </w:rPr>
        <w:t>s</w:t>
      </w:r>
      <w:r w:rsidRPr="0027023E">
        <w:rPr>
          <w:rFonts w:asciiTheme="minorHAnsi" w:hAnsiTheme="minorHAnsi"/>
        </w:rPr>
        <w:t xml:space="preserve">, </w:t>
      </w:r>
      <w:ins w:id="352" w:author="Jack Fenimore" w:date="2017-06-05T17:34:00Z">
        <w:r w:rsidR="002D7429" w:rsidRPr="0027023E">
          <w:rPr>
            <w:rFonts w:asciiTheme="minorHAnsi" w:hAnsiTheme="minorHAnsi"/>
          </w:rPr>
          <w:t xml:space="preserve">and </w:t>
        </w:r>
        <w:proofErr w:type="spellStart"/>
        <w:r w:rsidR="002D7429" w:rsidRPr="0027023E">
          <w:rPr>
            <w:rFonts w:asciiTheme="minorHAnsi" w:hAnsiTheme="minorHAnsi"/>
            <w:b/>
          </w:rPr>
          <w:t>ip_rep_target_https_vs</w:t>
        </w:r>
        <w:proofErr w:type="spellEnd"/>
        <w:r w:rsidR="002D7429" w:rsidRPr="0027023E">
          <w:rPr>
            <w:rFonts w:asciiTheme="minorHAnsi" w:hAnsiTheme="minorHAnsi"/>
          </w:rPr>
          <w:t xml:space="preserve">.  </w:t>
        </w:r>
      </w:ins>
      <w:ins w:id="353" w:author="Jack Fenimore" w:date="2017-06-05T17:36:00Z">
        <w:r w:rsidR="00D611B4" w:rsidRPr="0027023E">
          <w:rPr>
            <w:rFonts w:asciiTheme="minorHAnsi" w:hAnsiTheme="minorHAnsi"/>
          </w:rPr>
          <w:t xml:space="preserve">You will be working primarily with </w:t>
        </w:r>
        <w:r w:rsidR="00D611B4" w:rsidRPr="0027023E" w:rsidDel="003D4529">
          <w:rPr>
            <w:rFonts w:asciiTheme="minorHAnsi" w:hAnsiTheme="minorHAnsi"/>
            <w:b/>
          </w:rPr>
          <w:t>hackazon</w:t>
        </w:r>
        <w:r w:rsidR="00D611B4" w:rsidRPr="0027023E">
          <w:rPr>
            <w:rFonts w:asciiTheme="minorHAnsi" w:hAnsiTheme="minorHAnsi"/>
            <w:b/>
            <w:bCs/>
          </w:rPr>
          <w:t>.f5demo.com_https_vs</w:t>
        </w:r>
      </w:ins>
      <w:del w:id="354" w:author="Jack Fenimore" w:date="2017-06-05T17:36:00Z">
        <w:r w:rsidRPr="0027023E">
          <w:rPr>
            <w:rFonts w:asciiTheme="minorHAnsi" w:hAnsiTheme="minorHAnsi"/>
          </w:rPr>
          <w:delText>both referenc</w:delText>
        </w:r>
      </w:del>
      <w:del w:id="355" w:author="Jack Fenimore" w:date="2017-06-05T17:34:00Z">
        <w:r w:rsidRPr="0027023E">
          <w:rPr>
            <w:rFonts w:asciiTheme="minorHAnsi" w:hAnsiTheme="minorHAnsi"/>
          </w:rPr>
          <w:delText>ing</w:delText>
        </w:r>
      </w:del>
      <w:del w:id="356" w:author="Jack Fenimore" w:date="2017-06-05T17:36:00Z">
        <w:r w:rsidRPr="0027023E">
          <w:rPr>
            <w:rFonts w:asciiTheme="minorHAnsi" w:hAnsiTheme="minorHAnsi"/>
          </w:rPr>
          <w:delText xml:space="preserve"> pool </w:delText>
        </w:r>
        <w:bookmarkStart w:id="357" w:name="OLE_LINK8"/>
        <w:bookmarkStart w:id="358" w:name="OLE_LINK9"/>
        <w:r w:rsidRPr="0027023E">
          <w:rPr>
            <w:rFonts w:asciiTheme="minorHAnsi" w:hAnsiTheme="minorHAnsi"/>
            <w:b/>
            <w:bCs/>
          </w:rPr>
          <w:delText>pool_</w:delText>
        </w:r>
      </w:del>
      <w:bookmarkEnd w:id="357"/>
      <w:bookmarkEnd w:id="358"/>
      <w:ins w:id="359" w:author="Jack Fenimore" w:date="2017-06-05T17:34:00Z">
        <w:r w:rsidR="002D7429" w:rsidRPr="0027023E">
          <w:rPr>
            <w:rFonts w:asciiTheme="minorHAnsi" w:hAnsiTheme="minorHAnsi"/>
          </w:rPr>
          <w:t>.  Screenshot</w:t>
        </w:r>
      </w:ins>
      <w:del w:id="360" w:author="Jack Fenimore" w:date="2017-06-05T17:34:00Z">
        <w:r w:rsidRPr="0027023E">
          <w:rPr>
            <w:rFonts w:asciiTheme="minorHAnsi" w:hAnsiTheme="minorHAnsi"/>
          </w:rPr>
          <w:delText>,</w:delText>
        </w:r>
      </w:del>
      <w:r w:rsidRPr="0027023E">
        <w:rPr>
          <w:rFonts w:asciiTheme="minorHAnsi" w:hAnsiTheme="minorHAnsi"/>
        </w:rPr>
        <w:t xml:space="preserve"> </w:t>
      </w:r>
      <w:del w:id="361" w:author="Jack Fenimore" w:date="2017-06-05T17:34:00Z">
        <w:r w:rsidRPr="0027023E">
          <w:rPr>
            <w:rFonts w:asciiTheme="minorHAnsi" w:hAnsiTheme="minorHAnsi"/>
          </w:rPr>
          <w:delText>a</w:delText>
        </w:r>
      </w:del>
      <w:del w:id="362" w:author="Jack Fenimore" w:date="2017-06-05T17:35:00Z">
        <w:r w:rsidRPr="0027023E">
          <w:rPr>
            <w:rFonts w:asciiTheme="minorHAnsi" w:hAnsiTheme="minorHAnsi"/>
          </w:rPr>
          <w:delText xml:space="preserve">s shown </w:delText>
        </w:r>
      </w:del>
      <w:r w:rsidRPr="0027023E">
        <w:rPr>
          <w:rFonts w:asciiTheme="minorHAnsi" w:hAnsiTheme="minorHAnsi"/>
        </w:rPr>
        <w:t>below:</w:t>
      </w:r>
    </w:p>
    <w:p w14:paraId="2F6085A8" w14:textId="77777777" w:rsidR="00636AF0" w:rsidRPr="0027023E" w:rsidRDefault="00636AF0" w:rsidP="00636AF0">
      <w:pPr>
        <w:pStyle w:val="F5B1"/>
        <w:numPr>
          <w:ilvl w:val="0"/>
          <w:numId w:val="0"/>
        </w:numPr>
        <w:contextualSpacing/>
        <w:rPr>
          <w:rFonts w:asciiTheme="minorHAnsi" w:hAnsiTheme="minorHAnsi"/>
          <w:szCs w:val="24"/>
        </w:rPr>
      </w:pPr>
    </w:p>
    <w:p w14:paraId="0055634A" w14:textId="08CA64E5" w:rsidR="00636AF0" w:rsidRPr="0027023E" w:rsidRDefault="00012431">
      <w:pPr>
        <w:pStyle w:val="F5B1"/>
        <w:numPr>
          <w:ilvl w:val="0"/>
          <w:numId w:val="0"/>
        </w:numPr>
        <w:contextualSpacing/>
        <w:rPr>
          <w:rFonts w:asciiTheme="minorHAnsi" w:hAnsiTheme="minorHAnsi"/>
          <w:szCs w:val="24"/>
        </w:rPr>
      </w:pPr>
      <w:ins w:id="363" w:author="Jack Fenimore" w:date="2017-06-05T17:33:00Z">
        <w:del w:id="364" w:author="Chad Jenison" w:date="2017-06-07T16:56:00Z">
          <w:r w:rsidRPr="0027023E" w:rsidDel="5286993E">
            <w:rPr>
              <w:rFonts w:asciiTheme="minorHAnsi" w:hAnsiTheme="minorHAnsi"/>
              <w:noProof/>
              <w:szCs w:val="24"/>
              <w:lang w:bidi="ar-SA"/>
              <w:rPrChange w:id="365" w:author="Brad Scherer" w:date="2017-06-20T16:40:00Z">
                <w:rPr>
                  <w:noProof/>
                  <w:lang w:bidi="ar-SA"/>
                </w:rPr>
              </w:rPrChange>
            </w:rPr>
            <w:drawing>
              <wp:inline distT="0" distB="0" distL="0" distR="0" wp14:anchorId="2FBBE183" wp14:editId="13C789CF">
                <wp:extent cx="5943600" cy="106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66800"/>
                        </a:xfrm>
                        <a:prstGeom prst="rect">
                          <a:avLst/>
                        </a:prstGeom>
                      </pic:spPr>
                    </pic:pic>
                  </a:graphicData>
                </a:graphic>
              </wp:inline>
            </w:drawing>
          </w:r>
        </w:del>
      </w:ins>
    </w:p>
    <w:p w14:paraId="6C7930E3" w14:textId="0FEE1862" w:rsidR="00636AF0" w:rsidRPr="0027023E" w:rsidRDefault="00636AF0">
      <w:pPr>
        <w:pStyle w:val="F5B1"/>
        <w:numPr>
          <w:ilvl w:val="0"/>
          <w:numId w:val="0"/>
        </w:numPr>
        <w:contextualSpacing/>
        <w:rPr>
          <w:rFonts w:asciiTheme="minorHAnsi" w:hAnsiTheme="minorHAnsi"/>
          <w:rPrChange w:id="366" w:author="Brad Scherer" w:date="2017-06-20T16:40:00Z">
            <w:rPr/>
          </w:rPrChange>
        </w:rPr>
      </w:pPr>
      <w:ins w:id="367" w:author="Chad Jenison" w:date="2017-06-07T16:58:00Z">
        <w:r w:rsidRPr="0027023E">
          <w:rPr>
            <w:rFonts w:asciiTheme="minorHAnsi" w:hAnsiTheme="minorHAnsi"/>
            <w:noProof/>
            <w:lang w:bidi="ar-SA"/>
            <w:rPrChange w:id="368" w:author="Brad Scherer" w:date="2017-06-20T16:40:00Z">
              <w:rPr>
                <w:noProof/>
                <w:lang w:bidi="ar-SA"/>
              </w:rPr>
            </w:rPrChange>
          </w:rPr>
          <w:drawing>
            <wp:inline distT="0" distB="0" distL="0" distR="0" wp14:anchorId="2239071C" wp14:editId="33587740">
              <wp:extent cx="5857875" cy="1464469"/>
              <wp:effectExtent l="0" t="0" r="0" b="0"/>
              <wp:docPr id="1791212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857875" cy="1464469"/>
                      </a:xfrm>
                      <a:prstGeom prst="rect">
                        <a:avLst/>
                      </a:prstGeom>
                    </pic:spPr>
                  </pic:pic>
                </a:graphicData>
              </a:graphic>
            </wp:inline>
          </w:drawing>
        </w:r>
      </w:ins>
    </w:p>
    <w:p w14:paraId="0D60C7B3" w14:textId="77777777" w:rsidR="008D5249" w:rsidRPr="0027023E" w:rsidRDefault="008D5249" w:rsidP="00AD3D93">
      <w:pPr>
        <w:pStyle w:val="F5B1"/>
        <w:numPr>
          <w:ilvl w:val="0"/>
          <w:numId w:val="0"/>
        </w:numPr>
        <w:contextualSpacing/>
        <w:rPr>
          <w:rFonts w:asciiTheme="minorHAnsi" w:hAnsiTheme="minorHAnsi"/>
          <w:szCs w:val="24"/>
        </w:rPr>
      </w:pPr>
    </w:p>
    <w:p w14:paraId="119A7DF6" w14:textId="4E78D001" w:rsidR="008D5249" w:rsidRPr="0027023E" w:rsidRDefault="008D5249">
      <w:pPr>
        <w:pStyle w:val="F5H2"/>
        <w:rPr>
          <w:rFonts w:asciiTheme="minorHAnsi" w:hAnsiTheme="minorHAnsi"/>
          <w:color w:val="000000" w:themeColor="text1"/>
        </w:rPr>
      </w:pPr>
      <w:bookmarkStart w:id="369" w:name="_Toc484532074"/>
      <w:r w:rsidRPr="0027023E">
        <w:rPr>
          <w:rFonts w:asciiTheme="minorHAnsi" w:hAnsiTheme="minorHAnsi"/>
          <w:color w:val="000000" w:themeColor="text1"/>
        </w:rPr>
        <w:t>Create Policy</w:t>
      </w:r>
      <w:bookmarkEnd w:id="369"/>
    </w:p>
    <w:p w14:paraId="54D9D28D" w14:textId="54E4297B" w:rsidR="008D5249" w:rsidRPr="0027023E" w:rsidRDefault="008D5249">
      <w:pPr>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
        <w:pPrChange w:id="370" w:author="Chad Jenison" w:date="2017-06-07T16:56:00Z">
          <w:pPr>
            <w:numPr>
              <w:numId w:val="27"/>
            </w:numPr>
            <w:shd w:val="clear" w:color="auto" w:fill="FCFCFC"/>
            <w:ind w:left="720" w:hanging="360"/>
          </w:pPr>
        </w:pPrChange>
      </w:pPr>
      <w:r w:rsidRPr="0027023E">
        <w:rPr>
          <w:rFonts w:asciiTheme="minorHAnsi" w:eastAsia="Times New Roman" w:hAnsiTheme="minorHAnsi"/>
          <w:color w:val="404040"/>
        </w:rPr>
        <w:t>On the Main tab, click</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Application 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proofErr w:type="spellStart"/>
      <w:r w:rsidRPr="0027023E">
        <w:rPr>
          <w:rStyle w:val="Strong"/>
          <w:rFonts w:asciiTheme="minorHAnsi" w:hAnsiTheme="minorHAnsi"/>
          <w:color w:val="404040"/>
        </w:rPr>
        <w:t>Security</w:t>
      </w:r>
      <w:proofErr w:type="spellEnd"/>
      <w:r w:rsidRPr="0027023E">
        <w:rPr>
          <w:rStyle w:val="Strong"/>
          <w:rFonts w:asciiTheme="minorHAnsi" w:hAnsiTheme="minorHAnsi"/>
          <w:color w:val="404040"/>
        </w:rPr>
        <w:t xml:space="preserve"> Policies</w:t>
      </w:r>
      <w:r w:rsidRPr="0027023E">
        <w:rPr>
          <w:rFonts w:asciiTheme="minorHAnsi" w:eastAsia="Times New Roman" w:hAnsiTheme="minorHAnsi"/>
          <w:color w:val="404040"/>
        </w:rPr>
        <w:t>. The Active Policies screen opens.</w:t>
      </w:r>
    </w:p>
    <w:p w14:paraId="1B92EBD4" w14:textId="10C73DDC" w:rsidR="004B50C3" w:rsidRPr="0027023E" w:rsidRDefault="004B50C3">
      <w:pPr>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
        <w:pPrChange w:id="371" w:author="Chad Jenison" w:date="2017-06-07T16:56:00Z">
          <w:pPr>
            <w:numPr>
              <w:numId w:val="27"/>
            </w:numPr>
            <w:shd w:val="clear" w:color="auto" w:fill="FCFCFC"/>
            <w:ind w:left="720" w:hanging="360"/>
          </w:pPr>
        </w:pPrChange>
      </w:pPr>
      <w:r w:rsidRPr="0027023E">
        <w:rPr>
          <w:rFonts w:asciiTheme="minorHAnsi" w:eastAsia="Times New Roman" w:hAnsiTheme="minorHAnsi"/>
          <w:color w:val="404040"/>
        </w:rPr>
        <w:t xml:space="preserve">Click on </w:t>
      </w:r>
      <w:r w:rsidRPr="0027023E">
        <w:rPr>
          <w:rFonts w:asciiTheme="minorHAnsi" w:eastAsia="Times New Roman" w:hAnsiTheme="minorHAnsi"/>
          <w:b/>
          <w:bCs/>
          <w:color w:val="404040"/>
        </w:rPr>
        <w:t>“Policies List”</w:t>
      </w:r>
    </w:p>
    <w:p w14:paraId="50183012" w14:textId="07CB761D" w:rsidR="008D5249" w:rsidRPr="0027023E" w:rsidRDefault="008D5249" w:rsidP="00AF3C50">
      <w:pPr>
        <w:pStyle w:val="F5B1"/>
        <w:numPr>
          <w:ilvl w:val="0"/>
          <w:numId w:val="0"/>
        </w:numPr>
        <w:contextualSpacing/>
        <w:jc w:val="center"/>
        <w:rPr>
          <w:rFonts w:asciiTheme="minorHAnsi" w:hAnsiTheme="minorHAnsi"/>
          <w:szCs w:val="24"/>
        </w:rPr>
      </w:pPr>
      <w:r w:rsidRPr="0027023E">
        <w:rPr>
          <w:rFonts w:asciiTheme="minorHAnsi" w:hAnsiTheme="minorHAnsi"/>
          <w:noProof/>
          <w:szCs w:val="24"/>
          <w:lang w:bidi="ar-SA"/>
        </w:rPr>
        <w:lastRenderedPageBreak/>
        <w:drawing>
          <wp:inline distT="0" distB="0" distL="0" distR="0" wp14:anchorId="23775F62" wp14:editId="7B871A5A">
            <wp:extent cx="5320665" cy="1396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218" cy="1397870"/>
                    </a:xfrm>
                    <a:prstGeom prst="rect">
                      <a:avLst/>
                    </a:prstGeom>
                  </pic:spPr>
                </pic:pic>
              </a:graphicData>
            </a:graphic>
          </wp:inline>
        </w:drawing>
      </w:r>
    </w:p>
    <w:p w14:paraId="237EFDA5" w14:textId="77777777" w:rsidR="008D5249" w:rsidRPr="0027023E" w:rsidRDefault="008D5249" w:rsidP="008D5249">
      <w:pPr>
        <w:pStyle w:val="F5B1"/>
        <w:numPr>
          <w:ilvl w:val="0"/>
          <w:numId w:val="0"/>
        </w:numPr>
        <w:contextualSpacing/>
        <w:rPr>
          <w:rFonts w:asciiTheme="minorHAnsi" w:hAnsiTheme="minorHAnsi"/>
          <w:szCs w:val="24"/>
        </w:rPr>
      </w:pPr>
    </w:p>
    <w:p w14:paraId="7CC84535" w14:textId="77777777" w:rsidR="008D5249" w:rsidRPr="0027023E" w:rsidRDefault="008D5249">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372" w:author="Brad Scherer" w:date="2017-06-20T16:40:00Z">
            <w:rPr>
              <w:rFonts w:ascii="Helvetica Neue" w:eastAsia="Times New Roman" w:hAnsi="Helvetica Neue"/>
              <w:color w:val="404040" w:themeColor="text1" w:themeTint="BF"/>
            </w:rPr>
          </w:rPrChange>
        </w:rPr>
        <w:pPrChange w:id="373" w:author="Chad Jenison" w:date="2017-06-07T16:56:00Z">
          <w:pPr>
            <w:pStyle w:val="ListParagraph"/>
            <w:numPr>
              <w:numId w:val="27"/>
            </w:numPr>
            <w:shd w:val="clear" w:color="auto" w:fill="FCFCFC"/>
            <w:ind w:hanging="360"/>
          </w:pPr>
        </w:pPrChange>
      </w:pPr>
      <w:r w:rsidRPr="0027023E">
        <w:rPr>
          <w:rFonts w:asciiTheme="minorHAnsi" w:eastAsia="Times New Roman" w:hAnsiTheme="minorHAnsi"/>
          <w:color w:val="404040"/>
          <w:rPrChange w:id="374" w:author="Brad Scherer" w:date="2017-06-20T16:40:00Z">
            <w:rPr>
              <w:rFonts w:ascii="Helvetica Neue" w:eastAsia="Times New Roman" w:hAnsi="Helvetica Neue"/>
              <w:color w:val="404040"/>
            </w:rPr>
          </w:rPrChange>
        </w:rPr>
        <w:t>Click the</w:t>
      </w:r>
      <w:r w:rsidRPr="0027023E">
        <w:rPr>
          <w:rStyle w:val="apple-converted-space"/>
          <w:rFonts w:asciiTheme="minorHAnsi" w:eastAsia="Times New Roman" w:hAnsiTheme="minorHAnsi"/>
          <w:color w:val="404040"/>
          <w:rPrChange w:id="375" w:author="Brad Scherer" w:date="2017-06-20T16:40:00Z">
            <w:rPr>
              <w:rStyle w:val="apple-converted-space"/>
              <w:rFonts w:ascii="Helvetica Neue" w:eastAsia="Times New Roman" w:hAnsi="Helvetica Neue"/>
              <w:color w:val="404040"/>
            </w:rPr>
          </w:rPrChange>
        </w:rPr>
        <w:t> </w:t>
      </w:r>
      <w:r w:rsidRPr="0027023E">
        <w:rPr>
          <w:rStyle w:val="Strong"/>
          <w:rFonts w:asciiTheme="minorHAnsi" w:hAnsiTheme="minorHAnsi"/>
          <w:color w:val="404040"/>
          <w:rPrChange w:id="376" w:author="Brad Scherer" w:date="2017-06-20T16:40:00Z">
            <w:rPr>
              <w:rStyle w:val="Strong"/>
              <w:rFonts w:ascii="Helvetica Neue" w:hAnsi="Helvetica Neue"/>
              <w:color w:val="404040"/>
            </w:rPr>
          </w:rPrChange>
        </w:rPr>
        <w:t>Create New Policy</w:t>
      </w:r>
      <w:r w:rsidRPr="0027023E">
        <w:rPr>
          <w:rStyle w:val="apple-converted-space"/>
          <w:rFonts w:asciiTheme="minorHAnsi" w:eastAsia="Times New Roman" w:hAnsiTheme="minorHAnsi"/>
          <w:color w:val="404040"/>
          <w:rPrChange w:id="377" w:author="Brad Scherer" w:date="2017-06-20T16:40:00Z">
            <w:rPr>
              <w:rStyle w:val="apple-converted-space"/>
              <w:rFonts w:ascii="Helvetica Neue" w:eastAsia="Times New Roman" w:hAnsi="Helvetica Neue"/>
              <w:color w:val="404040"/>
            </w:rPr>
          </w:rPrChange>
        </w:rPr>
        <w:t> </w:t>
      </w:r>
      <w:r w:rsidRPr="0027023E">
        <w:rPr>
          <w:rFonts w:asciiTheme="minorHAnsi" w:eastAsia="Times New Roman" w:hAnsiTheme="minorHAnsi"/>
          <w:color w:val="404040"/>
          <w:rPrChange w:id="378" w:author="Brad Scherer" w:date="2017-06-20T16:40:00Z">
            <w:rPr>
              <w:rFonts w:ascii="Helvetica Neue" w:eastAsia="Times New Roman" w:hAnsi="Helvetica Neue"/>
              <w:color w:val="404040"/>
            </w:rPr>
          </w:rPrChange>
        </w:rPr>
        <w:t>button. The policy creation wizard opens.</w:t>
      </w:r>
    </w:p>
    <w:p w14:paraId="49A33665" w14:textId="362E8096" w:rsidR="008D5249" w:rsidRPr="0027023E" w:rsidRDefault="006D6296" w:rsidP="00AF3C50">
      <w:pPr>
        <w:shd w:val="clear" w:color="auto" w:fill="FCFCFC"/>
        <w:spacing w:before="100" w:beforeAutospacing="1" w:after="100" w:afterAutospacing="1" w:line="360" w:lineRule="atLeast"/>
        <w:rPr>
          <w:rFonts w:asciiTheme="minorHAnsi" w:eastAsia="Times New Roman" w:hAnsiTheme="minorHAnsi"/>
          <w:color w:val="404040"/>
          <w:rPrChange w:id="379" w:author="Brad Scherer" w:date="2017-06-20T16:40:00Z">
            <w:rPr>
              <w:rFonts w:ascii="Helvetica Neue" w:eastAsia="Times New Roman" w:hAnsi="Helvetica Neue"/>
              <w:color w:val="404040"/>
            </w:rPr>
          </w:rPrChange>
        </w:rPr>
      </w:pPr>
      <w:ins w:id="380" w:author="Brad Scherer [2]" w:date="2017-06-04T22:53:00Z">
        <w:r w:rsidRPr="0027023E">
          <w:rPr>
            <w:rFonts w:asciiTheme="minorHAnsi" w:eastAsia="Times New Roman" w:hAnsiTheme="minorHAnsi"/>
            <w:color w:val="404040"/>
            <w:rPrChange w:id="381" w:author="Brad Scherer" w:date="2017-06-20T16:40:00Z">
              <w:rPr>
                <w:rFonts w:ascii="Helvetica Neue" w:eastAsia="Times New Roman" w:hAnsi="Helvetica Neue"/>
                <w:color w:val="404040"/>
              </w:rPr>
            </w:rPrChange>
          </w:rPr>
          <w:t xml:space="preserve">       </w:t>
        </w:r>
      </w:ins>
      <w:r w:rsidR="008D5249" w:rsidRPr="0027023E">
        <w:rPr>
          <w:rFonts w:asciiTheme="minorHAnsi" w:hAnsiTheme="minorHAnsi"/>
          <w:noProof/>
          <w:rPrChange w:id="382" w:author="Brad Scherer" w:date="2017-06-20T16:40:00Z">
            <w:rPr>
              <w:noProof/>
            </w:rPr>
          </w:rPrChange>
        </w:rPr>
        <w:drawing>
          <wp:inline distT="0" distB="0" distL="0" distR="0" wp14:anchorId="2261658D" wp14:editId="53720AE0">
            <wp:extent cx="5376100" cy="2864956"/>
            <wp:effectExtent l="0" t="0" r="889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385" cy="2875766"/>
                    </a:xfrm>
                    <a:prstGeom prst="rect">
                      <a:avLst/>
                    </a:prstGeom>
                  </pic:spPr>
                </pic:pic>
              </a:graphicData>
            </a:graphic>
          </wp:inline>
        </w:drawing>
      </w:r>
    </w:p>
    <w:p w14:paraId="07DAF4BB" w14:textId="154E7DA6" w:rsidR="008D5249" w:rsidRPr="0027023E" w:rsidRDefault="008D5249">
      <w:pPr>
        <w:pStyle w:val="F5H2"/>
        <w:rPr>
          <w:rFonts w:asciiTheme="minorHAnsi" w:hAnsiTheme="minorHAnsi"/>
          <w:color w:val="000000" w:themeColor="text1"/>
        </w:rPr>
      </w:pPr>
      <w:bookmarkStart w:id="383" w:name="_Toc484532075"/>
      <w:r w:rsidRPr="0027023E">
        <w:rPr>
          <w:rFonts w:asciiTheme="minorHAnsi" w:hAnsiTheme="minorHAnsi"/>
          <w:color w:val="000000" w:themeColor="text1"/>
        </w:rPr>
        <w:t>Configure Policy</w:t>
      </w:r>
      <w:bookmarkEnd w:id="383"/>
    </w:p>
    <w:p w14:paraId="47B947DF" w14:textId="307C6E3C" w:rsidR="008D5249" w:rsidRPr="0027023E" w:rsidRDefault="008D5249">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
        <w:pPrChange w:id="384" w:author="Chad Jenison" w:date="2017-06-07T16:56:00Z">
          <w:pPr>
            <w:pStyle w:val="ListParagraph"/>
            <w:numPr>
              <w:numId w:val="27"/>
            </w:numPr>
            <w:shd w:val="clear" w:color="auto" w:fill="FCFCFC"/>
            <w:ind w:hanging="360"/>
          </w:pPr>
        </w:pPrChange>
      </w:pPr>
      <w:r w:rsidRPr="0027023E">
        <w:rPr>
          <w:rFonts w:asciiTheme="minorHAnsi" w:eastAsia="Times New Roman" w:hAnsiTheme="minorHAnsi"/>
          <w:color w:val="404040"/>
        </w:rPr>
        <w:t xml:space="preserve">Click the </w:t>
      </w:r>
      <w:r w:rsidRPr="0027023E">
        <w:rPr>
          <w:rFonts w:asciiTheme="minorHAnsi" w:eastAsia="Times New Roman" w:hAnsiTheme="minorHAnsi"/>
          <w:b/>
          <w:bCs/>
          <w:color w:val="404040"/>
        </w:rPr>
        <w:t>Advanced</w:t>
      </w:r>
      <w:r w:rsidRPr="0027023E">
        <w:rPr>
          <w:rFonts w:asciiTheme="minorHAnsi" w:eastAsia="Times New Roman" w:hAnsiTheme="minorHAnsi"/>
          <w:color w:val="404040"/>
        </w:rPr>
        <w:t xml:space="preserve"> button </w:t>
      </w:r>
      <w:ins w:id="385" w:author="Jack Fenimore" w:date="2017-06-02T14:30:00Z">
        <w:r w:rsidR="00B93B9D" w:rsidRPr="0027023E">
          <w:rPr>
            <w:rFonts w:asciiTheme="minorHAnsi" w:eastAsia="Times New Roman" w:hAnsiTheme="minorHAnsi"/>
            <w:color w:val="404040"/>
          </w:rPr>
          <w:t xml:space="preserve">(Top-Right) </w:t>
        </w:r>
      </w:ins>
      <w:r w:rsidRPr="0027023E">
        <w:rPr>
          <w:rFonts w:asciiTheme="minorHAnsi" w:eastAsia="Times New Roman" w:hAnsiTheme="minorHAnsi"/>
          <w:color w:val="404040"/>
        </w:rPr>
        <w:t>to ensure that all</w:t>
      </w:r>
      <w:ins w:id="386" w:author="Brad Scherer" w:date="2017-06-20T16:41:00Z">
        <w:r w:rsidR="0027023E">
          <w:rPr>
            <w:rFonts w:asciiTheme="minorHAnsi" w:eastAsia="Times New Roman" w:hAnsiTheme="minorHAnsi"/>
            <w:color w:val="404040"/>
          </w:rPr>
          <w:t xml:space="preserve"> </w:t>
        </w:r>
      </w:ins>
      <w:del w:id="387" w:author="Brad Scherer" w:date="2017-06-20T16:41:00Z">
        <w:r w:rsidRPr="0027023E" w:rsidDel="0027023E">
          <w:rPr>
            <w:rFonts w:asciiTheme="minorHAnsi" w:eastAsia="Times New Roman" w:hAnsiTheme="minorHAnsi"/>
            <w:color w:val="404040"/>
          </w:rPr>
          <w:delText xml:space="preserve"> of </w:delText>
        </w:r>
      </w:del>
      <w:r w:rsidRPr="0027023E">
        <w:rPr>
          <w:rFonts w:asciiTheme="minorHAnsi" w:eastAsia="Times New Roman" w:hAnsiTheme="minorHAnsi"/>
          <w:color w:val="404040"/>
        </w:rPr>
        <w:t>the available policy creation options are displayed.</w:t>
      </w:r>
    </w:p>
    <w:p w14:paraId="1F38E133" w14:textId="77777777" w:rsidR="008D5249" w:rsidRPr="0027023E" w:rsidRDefault="008D5249">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000000" w:themeColor="text1"/>
          <w:rPrChange w:id="388" w:author="Brad Scherer" w:date="2017-06-20T16:40:00Z">
            <w:rPr/>
          </w:rPrChange>
        </w:rPr>
        <w:pPrChange w:id="389" w:author="Chad Jenison" w:date="2017-06-07T16:58:00Z">
          <w:pPr>
            <w:pStyle w:val="ListParagraph"/>
            <w:numPr>
              <w:numId w:val="27"/>
            </w:numPr>
            <w:shd w:val="clear" w:color="auto" w:fill="FCFCFC"/>
            <w:ind w:hanging="360"/>
          </w:pPr>
        </w:pPrChange>
      </w:pPr>
      <w:r w:rsidRPr="0027023E">
        <w:rPr>
          <w:rFonts w:asciiTheme="minorHAnsi" w:eastAsia="Times New Roman" w:hAnsiTheme="minorHAnsi"/>
          <w:color w:val="404040"/>
        </w:rPr>
        <w:t>Name the security policy “</w:t>
      </w:r>
      <w:proofErr w:type="spellStart"/>
      <w:r w:rsidRPr="0027023E">
        <w:rPr>
          <w:rStyle w:val="Strong"/>
          <w:rFonts w:asciiTheme="minorHAnsi" w:eastAsia="Times New Roman" w:hAnsiTheme="minorHAnsi"/>
          <w:color w:val="404040"/>
        </w:rPr>
        <w:t>hackazon_asm</w:t>
      </w:r>
      <w:proofErr w:type="spellEnd"/>
      <w:r w:rsidRPr="0027023E">
        <w:rPr>
          <w:rFonts w:asciiTheme="minorHAnsi" w:eastAsia="Times New Roman" w:hAnsiTheme="minorHAnsi"/>
          <w:color w:val="404040"/>
        </w:rPr>
        <w:t>” and ensure that the</w:t>
      </w:r>
      <w:r w:rsidRPr="0027023E">
        <w:rPr>
          <w:rStyle w:val="apple-converted-space"/>
          <w:rFonts w:asciiTheme="minorHAnsi" w:hAnsiTheme="minorHAnsi"/>
          <w:color w:val="404040"/>
        </w:rPr>
        <w:t> </w:t>
      </w:r>
      <w:r w:rsidRPr="0027023E">
        <w:rPr>
          <w:rStyle w:val="Strong"/>
          <w:rFonts w:asciiTheme="minorHAnsi" w:eastAsia="Times New Roman" w:hAnsiTheme="minorHAnsi"/>
          <w:color w:val="404040"/>
        </w:rPr>
        <w:t>Policy Type</w:t>
      </w:r>
      <w:r w:rsidRPr="0027023E">
        <w:rPr>
          <w:rStyle w:val="apple-converted-space"/>
          <w:rFonts w:asciiTheme="minorHAnsi" w:hAnsiTheme="minorHAnsi"/>
          <w:color w:val="404040"/>
        </w:rPr>
        <w:t> </w:t>
      </w:r>
      <w:r w:rsidRPr="0027023E">
        <w:rPr>
          <w:rFonts w:asciiTheme="minorHAnsi" w:eastAsia="Times New Roman" w:hAnsiTheme="minorHAnsi"/>
          <w:color w:val="404040"/>
        </w:rPr>
        <w:t>is</w:t>
      </w:r>
      <w:r w:rsidRPr="0027023E">
        <w:rPr>
          <w:rStyle w:val="apple-converted-space"/>
          <w:rFonts w:asciiTheme="minorHAnsi" w:hAnsiTheme="minorHAnsi"/>
          <w:color w:val="404040"/>
        </w:rPr>
        <w:t> </w:t>
      </w:r>
      <w:r w:rsidRPr="0027023E">
        <w:rPr>
          <w:rStyle w:val="Strong"/>
          <w:rFonts w:asciiTheme="minorHAnsi" w:eastAsia="Times New Roman" w:hAnsiTheme="minorHAnsi"/>
          <w:color w:val="404040"/>
        </w:rPr>
        <w:t>Security</w:t>
      </w:r>
      <w:r w:rsidRPr="0027023E">
        <w:rPr>
          <w:rFonts w:asciiTheme="minorHAnsi" w:eastAsia="Times New Roman" w:hAnsiTheme="minorHAnsi"/>
          <w:color w:val="404040"/>
        </w:rPr>
        <w:t>.</w:t>
      </w:r>
    </w:p>
    <w:p w14:paraId="49159FF4" w14:textId="739AB27C" w:rsidR="008D5249" w:rsidRPr="0027023E" w:rsidRDefault="008D5249">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
        <w:pPrChange w:id="390" w:author="Chad Jenison" w:date="2017-06-07T16:56:00Z">
          <w:pPr>
            <w:pStyle w:val="ListParagraph"/>
            <w:numPr>
              <w:numId w:val="27"/>
            </w:numPr>
            <w:shd w:val="clear" w:color="auto" w:fill="FCFCFC"/>
            <w:ind w:hanging="360"/>
          </w:pPr>
        </w:pPrChange>
      </w:pPr>
      <w:del w:id="391" w:author="Jack Fenimore" w:date="2017-06-02T14:31:00Z">
        <w:r w:rsidRPr="0027023E" w:rsidDel="00B93B9D">
          <w:rPr>
            <w:rFonts w:asciiTheme="minorHAnsi" w:eastAsia="Times New Roman" w:hAnsiTheme="minorHAnsi"/>
            <w:color w:val="404040"/>
          </w:rPr>
          <w:delText>Select a</w:delText>
        </w:r>
        <w:r w:rsidRPr="0027023E" w:rsidDel="00B93B9D">
          <w:rPr>
            <w:rStyle w:val="apple-converted-space"/>
            <w:rFonts w:asciiTheme="minorHAnsi" w:hAnsiTheme="minorHAnsi"/>
            <w:color w:val="404040"/>
          </w:rPr>
          <w:delText> </w:delText>
        </w:r>
        <w:r w:rsidRPr="0027023E" w:rsidDel="00B93B9D">
          <w:rPr>
            <w:rStyle w:val="Strong"/>
            <w:rFonts w:asciiTheme="minorHAnsi" w:eastAsia="Times New Roman" w:hAnsiTheme="minorHAnsi"/>
            <w:color w:val="404040"/>
          </w:rPr>
          <w:delText>Policy Template</w:delText>
        </w:r>
        <w:r w:rsidRPr="0027023E" w:rsidDel="00B93B9D">
          <w:rPr>
            <w:rStyle w:val="apple-converted-space"/>
            <w:rFonts w:asciiTheme="minorHAnsi" w:hAnsiTheme="minorHAnsi"/>
            <w:color w:val="404040"/>
          </w:rPr>
          <w:delText> </w:delText>
        </w:r>
        <w:r w:rsidRPr="0027023E" w:rsidDel="00B93B9D">
          <w:rPr>
            <w:rFonts w:asciiTheme="minorHAnsi" w:eastAsia="Times New Roman" w:hAnsiTheme="minorHAnsi"/>
            <w:color w:val="404040"/>
          </w:rPr>
          <w:delText>of</w:delText>
        </w:r>
        <w:r w:rsidRPr="0027023E" w:rsidDel="00B93B9D">
          <w:rPr>
            <w:rStyle w:val="apple-converted-space"/>
            <w:rFonts w:asciiTheme="minorHAnsi" w:hAnsiTheme="minorHAnsi"/>
            <w:color w:val="404040"/>
          </w:rPr>
          <w:delText> </w:delText>
        </w:r>
      </w:del>
      <w:ins w:id="392" w:author="Brad Scherer" w:date="2017-06-02T13:22:00Z">
        <w:del w:id="393" w:author="Jack Fenimore" w:date="2017-06-02T14:31:00Z">
          <w:r w:rsidR="000A553E" w:rsidRPr="0027023E" w:rsidDel="00B93B9D">
            <w:rPr>
              <w:rStyle w:val="Strong"/>
              <w:rFonts w:asciiTheme="minorHAnsi" w:eastAsia="Times New Roman" w:hAnsiTheme="minorHAnsi"/>
              <w:color w:val="404040"/>
            </w:rPr>
            <w:delText>Fundamental</w:delText>
          </w:r>
          <w:r w:rsidR="000A553E" w:rsidRPr="0027023E" w:rsidDel="00B93B9D">
            <w:rPr>
              <w:rStyle w:val="apple-converted-space"/>
              <w:rFonts w:asciiTheme="minorHAnsi" w:hAnsiTheme="minorHAnsi"/>
              <w:color w:val="404040"/>
            </w:rPr>
            <w:delText> </w:delText>
          </w:r>
        </w:del>
      </w:ins>
      <w:del w:id="394" w:author="Jack Fenimore" w:date="2017-06-02T14:31:00Z">
        <w:r w:rsidR="00526E65" w:rsidRPr="0027023E" w:rsidDel="00B93B9D">
          <w:rPr>
            <w:rStyle w:val="CommentReference"/>
            <w:rFonts w:asciiTheme="minorHAnsi" w:hAnsiTheme="minorHAnsi"/>
            <w:rPrChange w:id="395" w:author="Brad Scherer" w:date="2017-06-20T16:40:00Z">
              <w:rPr>
                <w:rStyle w:val="CommentReference"/>
              </w:rPr>
            </w:rPrChange>
          </w:rPr>
          <w:commentReference w:id="396"/>
        </w:r>
        <w:r w:rsidRPr="0027023E" w:rsidDel="00B93B9D">
          <w:rPr>
            <w:rFonts w:asciiTheme="minorHAnsi" w:eastAsia="Times New Roman" w:hAnsiTheme="minorHAnsi"/>
            <w:color w:val="404040"/>
          </w:rPr>
          <w:delText>and click the</w:delText>
        </w:r>
        <w:r w:rsidRPr="0027023E" w:rsidDel="00B93B9D">
          <w:rPr>
            <w:rStyle w:val="apple-converted-space"/>
            <w:rFonts w:asciiTheme="minorHAnsi" w:hAnsiTheme="minorHAnsi"/>
            <w:color w:val="404040"/>
          </w:rPr>
          <w:delText> </w:delText>
        </w:r>
        <w:r w:rsidRPr="0027023E" w:rsidDel="00B93B9D">
          <w:rPr>
            <w:rStyle w:val="Strong"/>
            <w:rFonts w:asciiTheme="minorHAnsi" w:eastAsia="Times New Roman" w:hAnsiTheme="minorHAnsi"/>
            <w:color w:val="404040"/>
          </w:rPr>
          <w:delText>OK</w:delText>
        </w:r>
        <w:r w:rsidRPr="0027023E" w:rsidDel="00B93B9D">
          <w:rPr>
            <w:rStyle w:val="apple-converted-space"/>
            <w:rFonts w:asciiTheme="minorHAnsi" w:hAnsiTheme="minorHAnsi"/>
            <w:color w:val="404040"/>
          </w:rPr>
          <w:delText> </w:delText>
        </w:r>
        <w:r w:rsidRPr="0027023E" w:rsidDel="00B93B9D">
          <w:rPr>
            <w:rFonts w:asciiTheme="minorHAnsi" w:eastAsia="Times New Roman" w:hAnsiTheme="minorHAnsi"/>
            <w:color w:val="404040"/>
          </w:rPr>
          <w:delText>button when prom</w:delText>
        </w:r>
      </w:del>
      <w:ins w:id="397" w:author="Brad Scherer" w:date="2017-05-31T13:11:00Z">
        <w:del w:id="398" w:author="Jack Fenimore" w:date="2017-06-02T14:31:00Z">
          <w:r w:rsidR="002D0FB0" w:rsidRPr="0027023E" w:rsidDel="00B93B9D">
            <w:rPr>
              <w:rFonts w:asciiTheme="minorHAnsi" w:eastAsia="Times New Roman" w:hAnsiTheme="minorHAnsi"/>
              <w:color w:val="404040"/>
            </w:rPr>
            <w:delText>p</w:delText>
          </w:r>
        </w:del>
      </w:ins>
      <w:del w:id="399" w:author="Jack Fenimore" w:date="2017-06-02T14:31:00Z">
        <w:r w:rsidRPr="0027023E" w:rsidDel="00B93B9D">
          <w:rPr>
            <w:rFonts w:asciiTheme="minorHAnsi" w:eastAsia="Times New Roman" w:hAnsiTheme="minorHAnsi"/>
            <w:color w:val="404040"/>
          </w:rPr>
          <w:delText>ted that changing the policy template may change some of the settings below</w:delText>
        </w:r>
      </w:del>
      <w:ins w:id="400" w:author="Jack Fenimore" w:date="2017-06-02T14:31:00Z">
        <w:r w:rsidR="00B93B9D" w:rsidRPr="0027023E">
          <w:rPr>
            <w:rFonts w:asciiTheme="minorHAnsi" w:eastAsia="Times New Roman" w:hAnsiTheme="minorHAnsi"/>
            <w:color w:val="404040"/>
          </w:rPr>
          <w:t xml:space="preserve">Verify the </w:t>
        </w:r>
        <w:r w:rsidR="00B93B9D" w:rsidRPr="0027023E">
          <w:rPr>
            <w:rFonts w:asciiTheme="minorHAnsi" w:eastAsia="Times New Roman" w:hAnsiTheme="minorHAnsi"/>
            <w:b/>
            <w:bCs/>
            <w:color w:val="404040"/>
          </w:rPr>
          <w:t>Policy Template</w:t>
        </w:r>
        <w:r w:rsidR="00B93B9D" w:rsidRPr="0027023E">
          <w:rPr>
            <w:rFonts w:asciiTheme="minorHAnsi" w:eastAsia="Times New Roman" w:hAnsiTheme="minorHAnsi"/>
            <w:color w:val="404040"/>
          </w:rPr>
          <w:t xml:space="preserve"> is set to Fundamental.</w:t>
        </w:r>
      </w:ins>
      <w:del w:id="401" w:author="Jack Fenimore" w:date="2017-06-05T11:54:00Z">
        <w:r w:rsidRPr="0027023E">
          <w:rPr>
            <w:rFonts w:asciiTheme="minorHAnsi" w:eastAsia="Times New Roman" w:hAnsiTheme="minorHAnsi"/>
            <w:color w:val="404040"/>
          </w:rPr>
          <w:delText>.</w:delText>
        </w:r>
      </w:del>
    </w:p>
    <w:p w14:paraId="2FED1C34" w14:textId="2280EABF" w:rsidR="008D5249" w:rsidRPr="0027023E" w:rsidRDefault="008D5249">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
        <w:pPrChange w:id="402" w:author="Chad Jenison" w:date="2017-06-07T16:56:00Z">
          <w:pPr>
            <w:pStyle w:val="ListParagraph"/>
            <w:numPr>
              <w:numId w:val="27"/>
            </w:numPr>
            <w:shd w:val="clear" w:color="auto" w:fill="FCFCFC"/>
            <w:ind w:hanging="360"/>
          </w:pPr>
        </w:pPrChange>
      </w:pPr>
      <w:r w:rsidRPr="0027023E">
        <w:rPr>
          <w:rFonts w:asciiTheme="minorHAnsi" w:eastAsia="Times New Roman" w:hAnsiTheme="minorHAnsi"/>
          <w:color w:val="404040"/>
        </w:rPr>
        <w:t>Assign this policy to the “</w:t>
      </w:r>
      <w:r w:rsidRPr="0027023E">
        <w:rPr>
          <w:rStyle w:val="Strong"/>
          <w:rFonts w:asciiTheme="minorHAnsi" w:eastAsia="Times New Roman" w:hAnsiTheme="minorHAnsi"/>
          <w:color w:val="404040"/>
        </w:rPr>
        <w:t>hackazon</w:t>
      </w:r>
      <w:ins w:id="403" w:author="Brad Scherer" w:date="2017-06-02T13:21:00Z">
        <w:r w:rsidR="00B77EE0" w:rsidRPr="0027023E">
          <w:rPr>
            <w:rStyle w:val="Strong"/>
            <w:rFonts w:asciiTheme="minorHAnsi" w:eastAsia="Times New Roman" w:hAnsiTheme="minorHAnsi"/>
            <w:color w:val="404040"/>
          </w:rPr>
          <w:t>.f5demo.com_</w:t>
        </w:r>
      </w:ins>
      <w:ins w:id="404" w:author="Jack Fenimore" w:date="2017-06-02T14:27:00Z">
        <w:r w:rsidR="003D4529" w:rsidRPr="0027023E">
          <w:rPr>
            <w:rStyle w:val="Strong"/>
            <w:rFonts w:asciiTheme="minorHAnsi" w:eastAsia="Times New Roman" w:hAnsiTheme="minorHAnsi"/>
            <w:color w:val="404040"/>
          </w:rPr>
          <w:t>https_</w:t>
        </w:r>
      </w:ins>
      <w:ins w:id="405" w:author="Brad Scherer" w:date="2017-06-02T13:21:00Z">
        <w:r w:rsidR="00B77EE0" w:rsidRPr="0027023E">
          <w:rPr>
            <w:rStyle w:val="Strong"/>
            <w:rFonts w:asciiTheme="minorHAnsi" w:eastAsia="Times New Roman" w:hAnsiTheme="minorHAnsi"/>
            <w:color w:val="404040"/>
          </w:rPr>
          <w:t>vs</w:t>
        </w:r>
      </w:ins>
      <w:r w:rsidRPr="0027023E">
        <w:rPr>
          <w:rFonts w:asciiTheme="minorHAnsi" w:eastAsia="Times New Roman" w:hAnsiTheme="minorHAnsi"/>
          <w:color w:val="404040"/>
        </w:rPr>
        <w:t>” from the</w:t>
      </w:r>
      <w:r w:rsidRPr="0027023E">
        <w:rPr>
          <w:rStyle w:val="apple-converted-space"/>
          <w:rFonts w:asciiTheme="minorHAnsi" w:hAnsiTheme="minorHAnsi"/>
          <w:color w:val="404040"/>
        </w:rPr>
        <w:t> </w:t>
      </w:r>
      <w:r w:rsidRPr="0027023E">
        <w:rPr>
          <w:rStyle w:val="Strong"/>
          <w:rFonts w:asciiTheme="minorHAnsi" w:eastAsia="Times New Roman" w:hAnsiTheme="minorHAnsi"/>
          <w:color w:val="404040"/>
        </w:rPr>
        <w:t>Virtual Server</w:t>
      </w:r>
      <w:r w:rsidRPr="0027023E">
        <w:rPr>
          <w:rStyle w:val="apple-converted-space"/>
          <w:rFonts w:asciiTheme="minorHAnsi" w:hAnsiTheme="minorHAnsi"/>
          <w:color w:val="404040"/>
        </w:rPr>
        <w:t> </w:t>
      </w:r>
      <w:r w:rsidRPr="0027023E">
        <w:rPr>
          <w:rFonts w:asciiTheme="minorHAnsi" w:eastAsia="Times New Roman" w:hAnsiTheme="minorHAnsi"/>
          <w:color w:val="404040"/>
        </w:rPr>
        <w:t>drop down.</w:t>
      </w:r>
    </w:p>
    <w:p w14:paraId="56921280" w14:textId="1FC1BD90" w:rsidR="00B93B9D" w:rsidRPr="0027023E" w:rsidRDefault="00B93B9D">
      <w:pPr>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406" w:author="Brad Scherer" w:date="2017-06-20T16:40:00Z">
            <w:rPr/>
          </w:rPrChange>
        </w:rPr>
        <w:pPrChange w:id="407" w:author="Chad Jenison" w:date="2017-06-07T16:56:00Z">
          <w:pPr>
            <w:numPr>
              <w:numId w:val="27"/>
            </w:numPr>
            <w:shd w:val="clear" w:color="auto" w:fill="FCFCFC"/>
            <w:ind w:left="720" w:hanging="360"/>
          </w:pPr>
        </w:pPrChange>
      </w:pPr>
      <w:moveToRangeStart w:id="408" w:author="Jack Fenimore" w:date="2017-06-02T14:32:00Z" w:name="move484177272"/>
      <w:moveTo w:id="409" w:author="Jack Fenimore" w:date="2017-06-02T14:32:00Z">
        <w:r w:rsidRPr="0027023E">
          <w:rPr>
            <w:rFonts w:asciiTheme="minorHAnsi" w:eastAsia="Times New Roman" w:hAnsiTheme="minorHAnsi"/>
            <w:color w:val="404040"/>
          </w:rPr>
          <w:t>Select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Unicode (utf-8)</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for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Application Language</w:t>
        </w:r>
        <w:r w:rsidRPr="0027023E">
          <w:rPr>
            <w:rFonts w:asciiTheme="minorHAnsi" w:eastAsia="Times New Roman" w:hAnsiTheme="minorHAnsi"/>
            <w:color w:val="404040"/>
          </w:rPr>
          <w:t>.</w:t>
        </w:r>
      </w:moveTo>
      <w:ins w:id="410" w:author="Jack Fenimore" w:date="2017-06-02T14:34:00Z">
        <w:r w:rsidR="00D56EA9" w:rsidRPr="0027023E">
          <w:rPr>
            <w:rFonts w:asciiTheme="minorHAnsi" w:eastAsia="Times New Roman" w:hAnsiTheme="minorHAnsi"/>
            <w:color w:val="404040"/>
          </w:rPr>
          <w:t xml:space="preserve"> </w:t>
        </w:r>
        <w:commentRangeStart w:id="411"/>
        <w:r w:rsidR="00D56EA9" w:rsidRPr="0027023E">
          <w:rPr>
            <w:rFonts w:asciiTheme="minorHAnsi" w:eastAsia="Times New Roman" w:hAnsiTheme="minorHAnsi"/>
            <w:color w:val="404040"/>
          </w:rPr>
          <w:t xml:space="preserve">(This is required </w:t>
        </w:r>
        <w:del w:id="412" w:author="Brad Scherer" w:date="2017-06-20T16:41:00Z">
          <w:r w:rsidR="00D56EA9" w:rsidRPr="0027023E" w:rsidDel="008615C2">
            <w:rPr>
              <w:rFonts w:asciiTheme="minorHAnsi" w:eastAsia="Times New Roman" w:hAnsiTheme="minorHAnsi"/>
              <w:color w:val="404040"/>
            </w:rPr>
            <w:delText>in order to</w:delText>
          </w:r>
        </w:del>
      </w:ins>
      <w:ins w:id="413" w:author="Brad Scherer" w:date="2017-06-20T16:41:00Z">
        <w:r w:rsidR="008615C2" w:rsidRPr="0027023E">
          <w:rPr>
            <w:rFonts w:asciiTheme="minorHAnsi" w:eastAsia="Times New Roman" w:hAnsiTheme="minorHAnsi"/>
            <w:color w:val="404040"/>
          </w:rPr>
          <w:t>to</w:t>
        </w:r>
      </w:ins>
      <w:ins w:id="414" w:author="Jack Fenimore" w:date="2017-06-02T14:34:00Z">
        <w:r w:rsidR="00D56EA9" w:rsidRPr="0027023E">
          <w:rPr>
            <w:rFonts w:asciiTheme="minorHAnsi" w:eastAsia="Times New Roman" w:hAnsiTheme="minorHAnsi"/>
            <w:color w:val="404040"/>
          </w:rPr>
          <w:t xml:space="preserve"> set the Learning Mode, why might this be necessary?)</w:t>
        </w:r>
      </w:ins>
      <w:commentRangeEnd w:id="411"/>
      <w:ins w:id="415" w:author="Jack Fenimore" w:date="2017-06-02T14:35:00Z">
        <w:r w:rsidR="00D56EA9" w:rsidRPr="0027023E">
          <w:rPr>
            <w:rStyle w:val="CommentReference"/>
            <w:rFonts w:asciiTheme="minorHAnsi" w:hAnsiTheme="minorHAnsi"/>
            <w:rPrChange w:id="416" w:author="Brad Scherer" w:date="2017-06-20T16:40:00Z">
              <w:rPr>
                <w:rStyle w:val="CommentReference"/>
              </w:rPr>
            </w:rPrChange>
          </w:rPr>
          <w:commentReference w:id="411"/>
        </w:r>
      </w:ins>
    </w:p>
    <w:moveToRangeEnd w:id="408"/>
    <w:p w14:paraId="0D445175" w14:textId="25236F19" w:rsidR="008D5249" w:rsidRPr="0027023E" w:rsidRDefault="00B93B9D">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417" w:author="Brad Scherer" w:date="2017-06-20T16:40:00Z">
            <w:rPr/>
          </w:rPrChange>
        </w:rPr>
        <w:pPrChange w:id="418" w:author="Chad Jenison" w:date="2017-06-07T16:56:00Z">
          <w:pPr>
            <w:pStyle w:val="ListParagraph"/>
            <w:numPr>
              <w:numId w:val="27"/>
            </w:numPr>
            <w:shd w:val="clear" w:color="auto" w:fill="FCFCFC"/>
            <w:ind w:hanging="360"/>
          </w:pPr>
        </w:pPrChange>
      </w:pPr>
      <w:ins w:id="419" w:author="Jack Fenimore" w:date="2017-06-02T14:32:00Z">
        <w:r w:rsidRPr="0027023E">
          <w:rPr>
            <w:rFonts w:asciiTheme="minorHAnsi" w:eastAsia="Times New Roman" w:hAnsiTheme="minorHAnsi"/>
            <w:color w:val="404040"/>
          </w:rPr>
          <w:t>Go back up two settings to</w:t>
        </w:r>
      </w:ins>
      <w:del w:id="420" w:author="Jack Fenimore" w:date="2017-06-02T14:32:00Z">
        <w:r w:rsidR="008D5249" w:rsidRPr="0027023E" w:rsidDel="00B93B9D">
          <w:rPr>
            <w:rFonts w:asciiTheme="minorHAnsi" w:eastAsia="Times New Roman" w:hAnsiTheme="minorHAnsi"/>
            <w:color w:val="404040"/>
          </w:rPr>
          <w:delText>The</w:delText>
        </w:r>
      </w:del>
      <w:r w:rsidR="008D5249" w:rsidRPr="0027023E">
        <w:rPr>
          <w:rStyle w:val="apple-converted-space"/>
          <w:rFonts w:asciiTheme="minorHAnsi" w:hAnsiTheme="minorHAnsi"/>
          <w:color w:val="404040"/>
        </w:rPr>
        <w:t> </w:t>
      </w:r>
      <w:r w:rsidR="008D5249" w:rsidRPr="0027023E">
        <w:rPr>
          <w:rStyle w:val="Strong"/>
          <w:rFonts w:asciiTheme="minorHAnsi" w:eastAsia="Times New Roman" w:hAnsiTheme="minorHAnsi"/>
          <w:color w:val="404040"/>
        </w:rPr>
        <w:t>Learning Mode</w:t>
      </w:r>
      <w:r w:rsidR="008D5249" w:rsidRPr="0027023E">
        <w:rPr>
          <w:rStyle w:val="apple-converted-space"/>
          <w:rFonts w:asciiTheme="minorHAnsi" w:hAnsiTheme="minorHAnsi"/>
          <w:color w:val="404040"/>
        </w:rPr>
        <w:t> </w:t>
      </w:r>
      <w:del w:id="421" w:author="Jack Fenimore" w:date="2017-06-02T14:32:00Z">
        <w:r w:rsidR="008D5249" w:rsidRPr="0027023E" w:rsidDel="00B93B9D">
          <w:rPr>
            <w:rFonts w:asciiTheme="minorHAnsi" w:eastAsia="Times New Roman" w:hAnsiTheme="minorHAnsi"/>
            <w:color w:val="404040"/>
          </w:rPr>
          <w:delText>should be</w:delText>
        </w:r>
      </w:del>
      <w:ins w:id="422" w:author="Jack Fenimore" w:date="2017-06-02T14:32:00Z">
        <w:r w:rsidRPr="0027023E">
          <w:rPr>
            <w:rFonts w:asciiTheme="minorHAnsi" w:eastAsia="Times New Roman" w:hAnsiTheme="minorHAnsi"/>
            <w:color w:val="404040"/>
          </w:rPr>
          <w:t>and set it to</w:t>
        </w:r>
      </w:ins>
      <w:r w:rsidR="008D5249" w:rsidRPr="0027023E">
        <w:rPr>
          <w:rStyle w:val="apple-converted-space"/>
          <w:rFonts w:asciiTheme="minorHAnsi" w:hAnsiTheme="minorHAnsi"/>
          <w:color w:val="404040"/>
        </w:rPr>
        <w:t> </w:t>
      </w:r>
      <w:ins w:id="423" w:author="Brad Scherer" w:date="2017-06-02T13:22:00Z">
        <w:r w:rsidR="00B77EE0" w:rsidRPr="0027023E">
          <w:rPr>
            <w:rStyle w:val="Strong"/>
            <w:rFonts w:asciiTheme="minorHAnsi" w:eastAsia="Times New Roman" w:hAnsiTheme="minorHAnsi"/>
            <w:color w:val="404040"/>
          </w:rPr>
          <w:t>Manual</w:t>
        </w:r>
      </w:ins>
      <w:r w:rsidR="008D5249" w:rsidRPr="0027023E">
        <w:rPr>
          <w:rFonts w:asciiTheme="minorHAnsi" w:eastAsia="Times New Roman" w:hAnsiTheme="minorHAnsi"/>
          <w:color w:val="404040"/>
        </w:rPr>
        <w:t>.</w:t>
      </w:r>
    </w:p>
    <w:p w14:paraId="18B58FE1" w14:textId="77777777" w:rsidR="005D6FED" w:rsidRPr="0027023E" w:rsidRDefault="00B93B9D">
      <w:pPr>
        <w:pStyle w:val="ListParagraph"/>
        <w:numPr>
          <w:ilvl w:val="0"/>
          <w:numId w:val="27"/>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424" w:author="Brad Scherer" w:date="2017-06-20T16:40:00Z">
            <w:rPr/>
          </w:rPrChange>
        </w:rPr>
        <w:pPrChange w:id="425" w:author="Chad Jenison" w:date="2017-06-07T16:56:00Z">
          <w:pPr>
            <w:pStyle w:val="ListParagraph"/>
            <w:numPr>
              <w:numId w:val="27"/>
            </w:numPr>
            <w:shd w:val="clear" w:color="auto" w:fill="FCFCFC"/>
            <w:ind w:hanging="360"/>
          </w:pPr>
        </w:pPrChange>
      </w:pPr>
      <w:ins w:id="426" w:author="Jack Fenimore" w:date="2017-06-02T14:33:00Z">
        <w:r w:rsidRPr="0027023E">
          <w:rPr>
            <w:rFonts w:asciiTheme="minorHAnsi" w:eastAsia="Times New Roman" w:hAnsiTheme="minorHAnsi"/>
            <w:color w:val="404040"/>
          </w:rPr>
          <w:t xml:space="preserve">Set </w:t>
        </w:r>
      </w:ins>
      <w:del w:id="427" w:author="Jack Fenimore" w:date="2017-06-02T14:33:00Z">
        <w:r w:rsidR="005D6FED" w:rsidRPr="0027023E" w:rsidDel="00B93B9D">
          <w:rPr>
            <w:rFonts w:asciiTheme="minorHAnsi" w:eastAsia="Times New Roman" w:hAnsiTheme="minorHAnsi"/>
            <w:color w:val="404040"/>
          </w:rPr>
          <w:delText>T</w:delText>
        </w:r>
      </w:del>
      <w:ins w:id="428" w:author="Jack Fenimore" w:date="2017-06-02T14:33:00Z">
        <w:r w:rsidRPr="0027023E">
          <w:rPr>
            <w:rFonts w:asciiTheme="minorHAnsi" w:eastAsia="Times New Roman" w:hAnsiTheme="minorHAnsi"/>
            <w:color w:val="404040"/>
          </w:rPr>
          <w:t>t</w:t>
        </w:r>
      </w:ins>
      <w:r w:rsidR="005D6FED" w:rsidRPr="0027023E">
        <w:rPr>
          <w:rFonts w:asciiTheme="minorHAnsi" w:eastAsia="Times New Roman" w:hAnsiTheme="minorHAnsi"/>
          <w:color w:val="404040"/>
        </w:rPr>
        <w:t xml:space="preserve">he </w:t>
      </w:r>
      <w:r w:rsidR="005D6FED" w:rsidRPr="0027023E">
        <w:rPr>
          <w:rFonts w:asciiTheme="minorHAnsi" w:eastAsia="Times New Roman" w:hAnsiTheme="minorHAnsi"/>
          <w:b/>
          <w:bCs/>
          <w:color w:val="404040"/>
        </w:rPr>
        <w:t xml:space="preserve">Enforcement Mode </w:t>
      </w:r>
      <w:del w:id="429" w:author="Jack Fenimore" w:date="2017-06-02T14:33:00Z">
        <w:r w:rsidR="005D6FED" w:rsidRPr="0027023E" w:rsidDel="00B93B9D">
          <w:rPr>
            <w:rFonts w:asciiTheme="minorHAnsi" w:eastAsia="Times New Roman" w:hAnsiTheme="minorHAnsi"/>
            <w:color w:val="404040"/>
          </w:rPr>
          <w:delText xml:space="preserve"> should be</w:delText>
        </w:r>
      </w:del>
      <w:ins w:id="430" w:author="Jack Fenimore" w:date="2017-06-02T14:33:00Z">
        <w:r w:rsidRPr="0027023E">
          <w:rPr>
            <w:rFonts w:asciiTheme="minorHAnsi" w:eastAsia="Times New Roman" w:hAnsiTheme="minorHAnsi"/>
            <w:color w:val="404040"/>
          </w:rPr>
          <w:t>to</w:t>
        </w:r>
      </w:ins>
      <w:r w:rsidR="005D6FED" w:rsidRPr="0027023E">
        <w:rPr>
          <w:rFonts w:asciiTheme="minorHAnsi" w:eastAsia="Times New Roman" w:hAnsiTheme="minorHAnsi"/>
          <w:color w:val="404040"/>
        </w:rPr>
        <w:t xml:space="preserve"> Transparent</w:t>
      </w:r>
    </w:p>
    <w:p w14:paraId="12362E4B" w14:textId="41115085" w:rsidR="00591C3B" w:rsidRPr="0027023E" w:rsidDel="00645406" w:rsidRDefault="00591C3B" w:rsidP="004758A3">
      <w:pPr>
        <w:shd w:val="clear" w:color="auto" w:fill="FCFCFC"/>
        <w:spacing w:before="100" w:beforeAutospacing="1" w:after="100" w:afterAutospacing="1" w:line="360" w:lineRule="atLeast"/>
        <w:ind w:left="360"/>
        <w:rPr>
          <w:del w:id="431" w:author="Brad Scherer [2]" w:date="2017-06-04T22:55:00Z"/>
          <w:rFonts w:asciiTheme="minorHAnsi" w:eastAsia="Times New Roman" w:hAnsiTheme="minorHAnsi"/>
          <w:color w:val="404040"/>
        </w:rPr>
      </w:pPr>
    </w:p>
    <w:p w14:paraId="6AB0CD87" w14:textId="21F2204E" w:rsidR="00446109" w:rsidRPr="0027023E" w:rsidDel="00645406" w:rsidRDefault="00446109">
      <w:pPr>
        <w:shd w:val="clear" w:color="auto" w:fill="FCFCFC"/>
        <w:spacing w:before="100" w:beforeAutospacing="1" w:after="100" w:afterAutospacing="1" w:line="360" w:lineRule="atLeast"/>
        <w:ind w:left="360"/>
        <w:rPr>
          <w:del w:id="432" w:author="Brad Scherer [2]" w:date="2017-06-04T22:55:00Z"/>
          <w:rFonts w:asciiTheme="minorHAnsi" w:eastAsia="Times New Roman" w:hAnsiTheme="minorHAnsi"/>
          <w:color w:val="404040"/>
        </w:rPr>
      </w:pPr>
      <w:commentRangeStart w:id="433"/>
      <w:del w:id="434" w:author="Brad Scherer [2]" w:date="2017-06-04T22:55:00Z">
        <w:r w:rsidRPr="0027023E" w:rsidDel="00645406">
          <w:rPr>
            <w:rFonts w:asciiTheme="minorHAnsi" w:eastAsia="Times New Roman" w:hAnsiTheme="minorHAnsi"/>
            <w:noProof/>
            <w:color w:val="404040"/>
            <w:rPrChange w:id="435" w:author="Brad Scherer" w:date="2017-06-20T16:40:00Z">
              <w:rPr>
                <w:noProof/>
              </w:rPr>
            </w:rPrChange>
          </w:rPr>
          <w:drawing>
            <wp:inline distT="0" distB="0" distL="0" distR="0" wp14:anchorId="708F7FB3" wp14:editId="41B9D8EA">
              <wp:extent cx="5943600" cy="2761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1615"/>
                      </a:xfrm>
                      <a:prstGeom prst="rect">
                        <a:avLst/>
                      </a:prstGeom>
                    </pic:spPr>
                  </pic:pic>
                </a:graphicData>
              </a:graphic>
            </wp:inline>
          </w:drawing>
        </w:r>
        <w:commentRangeEnd w:id="433"/>
        <w:r w:rsidR="0071067C" w:rsidRPr="0027023E" w:rsidDel="00645406">
          <w:rPr>
            <w:rStyle w:val="CommentReference"/>
            <w:rFonts w:asciiTheme="minorHAnsi" w:hAnsiTheme="minorHAnsi"/>
            <w:rPrChange w:id="436" w:author="Brad Scherer" w:date="2017-06-20T16:40:00Z">
              <w:rPr>
                <w:rStyle w:val="CommentReference"/>
              </w:rPr>
            </w:rPrChange>
          </w:rPr>
          <w:commentReference w:id="433"/>
        </w:r>
      </w:del>
    </w:p>
    <w:p w14:paraId="0D5A5C5D" w14:textId="4A0EBBAC" w:rsidR="00E458F2" w:rsidRPr="0027023E" w:rsidDel="00645406" w:rsidRDefault="00E458F2" w:rsidP="00E458F2">
      <w:pPr>
        <w:pStyle w:val="F5H2"/>
        <w:rPr>
          <w:del w:id="437" w:author="Brad Scherer [2]" w:date="2017-06-04T22:55:00Z"/>
          <w:rFonts w:asciiTheme="minorHAnsi" w:hAnsiTheme="minorHAnsi"/>
          <w:color w:val="000000" w:themeColor="text1"/>
        </w:rPr>
      </w:pPr>
      <w:commentRangeStart w:id="438"/>
      <w:del w:id="439" w:author="Brad Scherer [2]" w:date="2017-06-04T22:55:00Z">
        <w:r w:rsidRPr="0027023E" w:rsidDel="00645406">
          <w:rPr>
            <w:rFonts w:asciiTheme="minorHAnsi" w:hAnsiTheme="minorHAnsi"/>
            <w:color w:val="000000" w:themeColor="text1"/>
          </w:rPr>
          <w:delText>Set the Enforcement Mode</w:delText>
        </w:r>
        <w:commentRangeEnd w:id="438"/>
        <w:r w:rsidR="004758A3" w:rsidRPr="0027023E" w:rsidDel="00645406">
          <w:rPr>
            <w:rStyle w:val="CommentReference"/>
            <w:rFonts w:asciiTheme="minorHAnsi" w:hAnsiTheme="minorHAnsi"/>
            <w:b w:val="0"/>
            <w:bCs w:val="0"/>
            <w:rPrChange w:id="440" w:author="Brad Scherer" w:date="2017-06-20T16:40:00Z">
              <w:rPr>
                <w:rStyle w:val="CommentReference"/>
                <w:b w:val="0"/>
                <w:bCs w:val="0"/>
              </w:rPr>
            </w:rPrChange>
          </w:rPr>
          <w:commentReference w:id="438"/>
        </w:r>
      </w:del>
    </w:p>
    <w:p w14:paraId="22F76F87" w14:textId="70F54869" w:rsidR="008D5249" w:rsidRPr="0027023E" w:rsidDel="00645406" w:rsidRDefault="008D5249" w:rsidP="008D5249">
      <w:pPr>
        <w:numPr>
          <w:ilvl w:val="0"/>
          <w:numId w:val="27"/>
        </w:numPr>
        <w:shd w:val="clear" w:color="auto" w:fill="FCFCFC"/>
        <w:spacing w:before="100" w:beforeAutospacing="1" w:after="100" w:afterAutospacing="1" w:line="360" w:lineRule="atLeast"/>
        <w:rPr>
          <w:del w:id="441" w:author="Brad Scherer [2]" w:date="2017-06-04T22:55:00Z"/>
          <w:rFonts w:asciiTheme="minorHAnsi" w:eastAsia="Times New Roman" w:hAnsiTheme="minorHAnsi"/>
          <w:color w:val="404040"/>
        </w:rPr>
      </w:pPr>
      <w:del w:id="442" w:author="Brad Scherer [2]" w:date="2017-06-04T22:55:00Z">
        <w:r w:rsidRPr="0027023E" w:rsidDel="00645406">
          <w:rPr>
            <w:rFonts w:asciiTheme="minorHAnsi" w:eastAsia="Times New Roman" w:hAnsiTheme="minorHAnsi"/>
            <w:color w:val="404040"/>
          </w:rPr>
          <w:delText>Ensure that the</w:delText>
        </w:r>
        <w:r w:rsidRPr="0027023E" w:rsidDel="00645406">
          <w:rPr>
            <w:rStyle w:val="apple-converted-space"/>
            <w:rFonts w:asciiTheme="minorHAnsi" w:eastAsia="Times New Roman" w:hAnsiTheme="minorHAnsi"/>
            <w:color w:val="404040"/>
          </w:rPr>
          <w:delText> </w:delText>
        </w:r>
        <w:r w:rsidRPr="0027023E" w:rsidDel="00645406">
          <w:rPr>
            <w:rStyle w:val="Strong"/>
            <w:rFonts w:asciiTheme="minorHAnsi" w:hAnsiTheme="minorHAnsi"/>
            <w:color w:val="404040"/>
          </w:rPr>
          <w:delText>Enforcement Mode</w:delText>
        </w:r>
        <w:r w:rsidRPr="0027023E" w:rsidDel="00645406">
          <w:rPr>
            <w:rStyle w:val="apple-converted-space"/>
            <w:rFonts w:asciiTheme="minorHAnsi" w:eastAsia="Times New Roman" w:hAnsiTheme="minorHAnsi"/>
            <w:color w:val="404040"/>
          </w:rPr>
          <w:delText> </w:delText>
        </w:r>
        <w:r w:rsidRPr="0027023E" w:rsidDel="00645406">
          <w:rPr>
            <w:rFonts w:asciiTheme="minorHAnsi" w:eastAsia="Times New Roman" w:hAnsiTheme="minorHAnsi"/>
            <w:color w:val="404040"/>
          </w:rPr>
          <w:delText>is set to</w:delText>
        </w:r>
        <w:r w:rsidRPr="0027023E" w:rsidDel="00645406">
          <w:rPr>
            <w:rStyle w:val="apple-converted-space"/>
            <w:rFonts w:asciiTheme="minorHAnsi" w:eastAsia="Times New Roman" w:hAnsiTheme="minorHAnsi"/>
            <w:color w:val="404040"/>
          </w:rPr>
          <w:delText> </w:delText>
        </w:r>
        <w:r w:rsidRPr="0027023E" w:rsidDel="00645406">
          <w:rPr>
            <w:rStyle w:val="Strong"/>
            <w:rFonts w:asciiTheme="minorHAnsi" w:hAnsiTheme="minorHAnsi"/>
            <w:color w:val="404040"/>
          </w:rPr>
          <w:delText>Transparent</w:delText>
        </w:r>
        <w:r w:rsidRPr="0027023E" w:rsidDel="00645406">
          <w:rPr>
            <w:rStyle w:val="apple-converted-space"/>
            <w:rFonts w:asciiTheme="minorHAnsi" w:eastAsia="Times New Roman" w:hAnsiTheme="minorHAnsi"/>
            <w:color w:val="404040"/>
          </w:rPr>
          <w:delText> </w:delText>
        </w:r>
        <w:r w:rsidRPr="0027023E" w:rsidDel="00645406">
          <w:rPr>
            <w:rFonts w:asciiTheme="minorHAnsi" w:eastAsia="Times New Roman" w:hAnsiTheme="minorHAnsi"/>
            <w:color w:val="404040"/>
          </w:rPr>
          <w:delText>and not</w:delText>
        </w:r>
        <w:r w:rsidRPr="0027023E" w:rsidDel="00645406">
          <w:rPr>
            <w:rStyle w:val="apple-converted-space"/>
            <w:rFonts w:asciiTheme="minorHAnsi" w:eastAsia="Times New Roman" w:hAnsiTheme="minorHAnsi"/>
            <w:color w:val="404040"/>
          </w:rPr>
          <w:delText> </w:delText>
        </w:r>
        <w:r w:rsidRPr="0027023E" w:rsidDel="00645406">
          <w:rPr>
            <w:rStyle w:val="Strong"/>
            <w:rFonts w:asciiTheme="minorHAnsi" w:hAnsiTheme="minorHAnsi"/>
            <w:color w:val="404040"/>
          </w:rPr>
          <w:delText>Blocking</w:delText>
        </w:r>
        <w:r w:rsidRPr="0027023E" w:rsidDel="00645406">
          <w:rPr>
            <w:rFonts w:asciiTheme="minorHAnsi" w:eastAsia="Times New Roman" w:hAnsiTheme="minorHAnsi"/>
            <w:color w:val="404040"/>
          </w:rPr>
          <w:delText>.</w:delText>
        </w:r>
      </w:del>
    </w:p>
    <w:p w14:paraId="097E40B3" w14:textId="20E206F1" w:rsidR="008D5249" w:rsidRPr="0027023E" w:rsidDel="00645406" w:rsidRDefault="008D5249" w:rsidP="008D5249">
      <w:pPr>
        <w:numPr>
          <w:ilvl w:val="0"/>
          <w:numId w:val="27"/>
        </w:numPr>
        <w:shd w:val="clear" w:color="auto" w:fill="FCFCFC"/>
        <w:spacing w:before="100" w:beforeAutospacing="1" w:after="100" w:afterAutospacing="1" w:line="360" w:lineRule="atLeast"/>
        <w:rPr>
          <w:del w:id="443" w:author="Brad Scherer [2]" w:date="2017-06-04T22:55:00Z"/>
          <w:rFonts w:asciiTheme="minorHAnsi" w:eastAsia="Times New Roman" w:hAnsiTheme="minorHAnsi"/>
          <w:color w:val="404040"/>
        </w:rPr>
      </w:pPr>
      <w:moveFromRangeStart w:id="444" w:author="Jack Fenimore" w:date="2017-06-02T14:32:00Z" w:name="move484177272"/>
      <w:moveFrom w:id="445" w:author="Jack Fenimore" w:date="2017-06-02T14:32:00Z">
        <w:del w:id="446" w:author="Brad Scherer [2]" w:date="2017-06-04T22:55:00Z">
          <w:r w:rsidRPr="0027023E" w:rsidDel="00645406">
            <w:rPr>
              <w:rFonts w:asciiTheme="minorHAnsi" w:eastAsia="Times New Roman" w:hAnsiTheme="minorHAnsi"/>
              <w:color w:val="404040"/>
            </w:rPr>
            <w:delText>Select</w:delText>
          </w:r>
          <w:r w:rsidRPr="0027023E" w:rsidDel="00645406">
            <w:rPr>
              <w:rStyle w:val="apple-converted-space"/>
              <w:rFonts w:asciiTheme="minorHAnsi" w:eastAsia="Times New Roman" w:hAnsiTheme="minorHAnsi"/>
              <w:color w:val="404040"/>
            </w:rPr>
            <w:delText> </w:delText>
          </w:r>
          <w:r w:rsidRPr="0027023E" w:rsidDel="00645406">
            <w:rPr>
              <w:rStyle w:val="Strong"/>
              <w:rFonts w:asciiTheme="minorHAnsi" w:hAnsiTheme="minorHAnsi"/>
              <w:color w:val="404040"/>
            </w:rPr>
            <w:delText>Unicode (utf-8)</w:delText>
          </w:r>
          <w:r w:rsidRPr="0027023E" w:rsidDel="00645406">
            <w:rPr>
              <w:rStyle w:val="apple-converted-space"/>
              <w:rFonts w:asciiTheme="minorHAnsi" w:eastAsia="Times New Roman" w:hAnsiTheme="minorHAnsi"/>
              <w:color w:val="404040"/>
            </w:rPr>
            <w:delText> </w:delText>
          </w:r>
          <w:r w:rsidRPr="0027023E" w:rsidDel="00645406">
            <w:rPr>
              <w:rFonts w:asciiTheme="minorHAnsi" w:eastAsia="Times New Roman" w:hAnsiTheme="minorHAnsi"/>
              <w:color w:val="404040"/>
            </w:rPr>
            <w:delText>for the</w:delText>
          </w:r>
          <w:r w:rsidRPr="0027023E" w:rsidDel="00645406">
            <w:rPr>
              <w:rStyle w:val="apple-converted-space"/>
              <w:rFonts w:asciiTheme="minorHAnsi" w:eastAsia="Times New Roman" w:hAnsiTheme="minorHAnsi"/>
              <w:color w:val="404040"/>
            </w:rPr>
            <w:delText> </w:delText>
          </w:r>
          <w:r w:rsidRPr="0027023E" w:rsidDel="00645406">
            <w:rPr>
              <w:rStyle w:val="Strong"/>
              <w:rFonts w:asciiTheme="minorHAnsi" w:hAnsiTheme="minorHAnsi"/>
              <w:color w:val="404040"/>
            </w:rPr>
            <w:delText xml:space="preserve">Application </w:delText>
          </w:r>
          <w:commentRangeStart w:id="447"/>
          <w:r w:rsidRPr="0027023E" w:rsidDel="00645406">
            <w:rPr>
              <w:rStyle w:val="Strong"/>
              <w:rFonts w:asciiTheme="minorHAnsi" w:hAnsiTheme="minorHAnsi"/>
              <w:color w:val="404040"/>
            </w:rPr>
            <w:delText>Language</w:delText>
          </w:r>
          <w:commentRangeEnd w:id="447"/>
          <w:r w:rsidR="00E17B3F" w:rsidRPr="0027023E" w:rsidDel="00645406">
            <w:rPr>
              <w:rStyle w:val="CommentReference"/>
              <w:rFonts w:asciiTheme="minorHAnsi" w:hAnsiTheme="minorHAnsi"/>
              <w:rPrChange w:id="448" w:author="Brad Scherer" w:date="2017-06-20T16:40:00Z">
                <w:rPr>
                  <w:rStyle w:val="CommentReference"/>
                </w:rPr>
              </w:rPrChange>
            </w:rPr>
            <w:commentReference w:id="447"/>
          </w:r>
          <w:r w:rsidRPr="0027023E" w:rsidDel="00645406">
            <w:rPr>
              <w:rFonts w:asciiTheme="minorHAnsi" w:eastAsia="Times New Roman" w:hAnsiTheme="minorHAnsi"/>
              <w:color w:val="404040"/>
            </w:rPr>
            <w:delText>.</w:delText>
          </w:r>
        </w:del>
      </w:moveFrom>
    </w:p>
    <w:moveFromRangeEnd w:id="444"/>
    <w:p w14:paraId="1239328E" w14:textId="7BB369AA" w:rsidR="00E458F2" w:rsidRPr="0027023E" w:rsidRDefault="00E458F2" w:rsidP="007E23C4">
      <w:pPr>
        <w:shd w:val="clear" w:color="auto" w:fill="FCFCFC"/>
        <w:spacing w:before="100" w:beforeAutospacing="1" w:after="100" w:afterAutospacing="1" w:line="360" w:lineRule="atLeast"/>
        <w:rPr>
          <w:rFonts w:asciiTheme="minorHAnsi" w:eastAsia="Times New Roman" w:hAnsiTheme="minorHAnsi"/>
          <w:color w:val="404040"/>
        </w:rPr>
      </w:pPr>
      <w:del w:id="449" w:author="Jack Fenimore" w:date="2017-06-02T14:37:00Z">
        <w:r w:rsidRPr="0027023E" w:rsidDel="007D3C52">
          <w:rPr>
            <w:rFonts w:asciiTheme="minorHAnsi" w:eastAsia="Times New Roman" w:hAnsiTheme="minorHAnsi"/>
            <w:noProof/>
            <w:color w:val="404040"/>
            <w:rPrChange w:id="450" w:author="Brad Scherer" w:date="2017-06-20T16:40:00Z">
              <w:rPr>
                <w:noProof/>
              </w:rPr>
            </w:rPrChange>
          </w:rPr>
          <w:drawing>
            <wp:inline distT="0" distB="0" distL="0" distR="0" wp14:anchorId="2CE98C61" wp14:editId="24B7C20D">
              <wp:extent cx="5943600" cy="5308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30860"/>
                      </a:xfrm>
                      <a:prstGeom prst="rect">
                        <a:avLst/>
                      </a:prstGeom>
                    </pic:spPr>
                  </pic:pic>
                </a:graphicData>
              </a:graphic>
            </wp:inline>
          </w:drawing>
        </w:r>
      </w:del>
    </w:p>
    <w:p w14:paraId="75B6413A" w14:textId="22D62ADE" w:rsidR="00E458F2" w:rsidRPr="0027023E" w:rsidDel="007D3C52" w:rsidRDefault="00E458F2" w:rsidP="00E458F2">
      <w:pPr>
        <w:pStyle w:val="F5H2"/>
        <w:rPr>
          <w:del w:id="451" w:author="Jack Fenimore" w:date="2017-06-02T14:37:00Z"/>
          <w:rFonts w:asciiTheme="minorHAnsi" w:hAnsiTheme="minorHAnsi"/>
          <w:color w:val="000000" w:themeColor="text1"/>
        </w:rPr>
      </w:pPr>
      <w:del w:id="452" w:author="Jack Fenimore" w:date="2017-06-02T14:37:00Z">
        <w:r w:rsidRPr="0027023E" w:rsidDel="007D3C52">
          <w:rPr>
            <w:rFonts w:asciiTheme="minorHAnsi" w:hAnsiTheme="minorHAnsi"/>
            <w:color w:val="000000" w:themeColor="text1"/>
          </w:rPr>
          <w:delText>Configure Server Technologies</w:delText>
        </w:r>
      </w:del>
    </w:p>
    <w:p w14:paraId="708692AF" w14:textId="77777777" w:rsidR="00E458F2" w:rsidRPr="0027023E" w:rsidDel="007D3C52" w:rsidRDefault="00E458F2" w:rsidP="00E458F2">
      <w:pPr>
        <w:shd w:val="clear" w:color="auto" w:fill="FCFCFC"/>
        <w:spacing w:before="100" w:beforeAutospacing="1" w:after="100" w:afterAutospacing="1" w:line="360" w:lineRule="atLeast"/>
        <w:rPr>
          <w:del w:id="453" w:author="Jack Fenimore" w:date="2017-06-02T14:37:00Z"/>
          <w:rFonts w:asciiTheme="minorHAnsi" w:eastAsia="Times New Roman" w:hAnsiTheme="minorHAnsi"/>
          <w:color w:val="404040"/>
        </w:rPr>
      </w:pPr>
    </w:p>
    <w:p w14:paraId="25AA24C7" w14:textId="77CAA5C4" w:rsidR="002C58EC" w:rsidRPr="0027023E" w:rsidDel="007D3C52" w:rsidRDefault="008D5249" w:rsidP="004966E2">
      <w:pPr>
        <w:numPr>
          <w:ilvl w:val="0"/>
          <w:numId w:val="27"/>
        </w:numPr>
        <w:shd w:val="clear" w:color="auto" w:fill="FCFCFC"/>
        <w:spacing w:before="100" w:beforeAutospacing="1" w:after="100" w:afterAutospacing="1" w:line="360" w:lineRule="atLeast"/>
        <w:rPr>
          <w:del w:id="454" w:author="Jack Fenimore" w:date="2017-06-02T14:37:00Z"/>
          <w:rFonts w:asciiTheme="minorHAnsi" w:eastAsia="Times New Roman" w:hAnsiTheme="minorHAnsi"/>
          <w:color w:val="404040"/>
        </w:rPr>
      </w:pPr>
      <w:commentRangeStart w:id="455"/>
      <w:del w:id="456" w:author="Jack Fenimore" w:date="2017-06-02T14:37:00Z">
        <w:r w:rsidRPr="0027023E" w:rsidDel="007D3C52">
          <w:rPr>
            <w:rFonts w:asciiTheme="minorHAnsi" w:eastAsia="Times New Roman" w:hAnsiTheme="minorHAnsi"/>
            <w:color w:val="404040"/>
          </w:rPr>
          <w:delText>Within the</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Server Technologies</w:delText>
        </w:r>
        <w:r w:rsidRPr="0027023E" w:rsidDel="007D3C52">
          <w:rPr>
            <w:rStyle w:val="apple-converted-space"/>
            <w:rFonts w:asciiTheme="minorHAnsi" w:eastAsia="Times New Roman" w:hAnsiTheme="minorHAnsi"/>
            <w:color w:val="404040"/>
          </w:rPr>
          <w:delText> </w:delText>
        </w:r>
        <w:r w:rsidRPr="0027023E" w:rsidDel="007D3C52">
          <w:rPr>
            <w:rFonts w:asciiTheme="minorHAnsi" w:eastAsia="Times New Roman" w:hAnsiTheme="minorHAnsi"/>
            <w:color w:val="404040"/>
          </w:rPr>
          <w:delText>drop down select the following:</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MySQL</w:delText>
        </w:r>
        <w:r w:rsidRPr="0027023E" w:rsidDel="007D3C52">
          <w:rPr>
            <w:rFonts w:asciiTheme="minorHAnsi" w:eastAsia="Times New Roman" w:hAnsiTheme="minorHAnsi"/>
            <w:color w:val="404040"/>
          </w:rPr>
          <w:delText>,</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PHP</w:delText>
        </w:r>
        <w:r w:rsidRPr="0027023E" w:rsidDel="007D3C52">
          <w:rPr>
            <w:rFonts w:asciiTheme="minorHAnsi" w:eastAsia="Times New Roman" w:hAnsiTheme="minorHAnsi"/>
            <w:color w:val="404040"/>
          </w:rPr>
          <w:delText>, and</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Unix/Linux</w:delText>
        </w:r>
        <w:r w:rsidRPr="0027023E" w:rsidDel="007D3C52">
          <w:rPr>
            <w:rFonts w:asciiTheme="minorHAnsi" w:eastAsia="Times New Roman" w:hAnsiTheme="minorHAnsi"/>
            <w:color w:val="404040"/>
          </w:rPr>
          <w:delText>.</w:delText>
        </w:r>
        <w:commentRangeEnd w:id="455"/>
        <w:r w:rsidR="00E17B3F" w:rsidRPr="0027023E" w:rsidDel="007D3C52">
          <w:rPr>
            <w:rStyle w:val="CommentReference"/>
            <w:rFonts w:asciiTheme="minorHAnsi" w:hAnsiTheme="minorHAnsi"/>
            <w:rPrChange w:id="457" w:author="Brad Scherer" w:date="2017-06-20T16:40:00Z">
              <w:rPr>
                <w:rStyle w:val="CommentReference"/>
              </w:rPr>
            </w:rPrChange>
          </w:rPr>
          <w:commentReference w:id="455"/>
        </w:r>
      </w:del>
      <w:ins w:id="458" w:author="Brad Scherer" w:date="2017-06-02T13:25:00Z">
        <w:del w:id="459" w:author="Jack Fenimore" w:date="2017-06-02T14:37:00Z">
          <w:r w:rsidR="000A553E" w:rsidRPr="0027023E" w:rsidDel="007D3C52">
            <w:rPr>
              <w:rFonts w:asciiTheme="minorHAnsi" w:eastAsia="Times New Roman" w:hAnsiTheme="minorHAnsi"/>
              <w:color w:val="404040"/>
            </w:rPr>
            <w:delText xml:space="preserve"> (Change this to auto-detect)</w:delText>
          </w:r>
        </w:del>
      </w:ins>
    </w:p>
    <w:p w14:paraId="6184261C" w14:textId="767D4762" w:rsidR="004966E2" w:rsidRPr="0027023E" w:rsidDel="007D3C52" w:rsidRDefault="004966E2" w:rsidP="004966E2">
      <w:pPr>
        <w:shd w:val="clear" w:color="auto" w:fill="FCFCFC"/>
        <w:spacing w:before="100" w:beforeAutospacing="1" w:after="100" w:afterAutospacing="1" w:line="360" w:lineRule="atLeast"/>
        <w:rPr>
          <w:del w:id="460" w:author="Jack Fenimore" w:date="2017-06-02T14:37:00Z"/>
          <w:rFonts w:asciiTheme="minorHAnsi" w:eastAsia="Times New Roman" w:hAnsiTheme="minorHAnsi"/>
          <w:color w:val="404040"/>
        </w:rPr>
      </w:pPr>
      <w:del w:id="461" w:author="Jack Fenimore" w:date="2017-06-02T14:37:00Z">
        <w:r w:rsidRPr="0027023E" w:rsidDel="007D3C52">
          <w:rPr>
            <w:rFonts w:asciiTheme="minorHAnsi" w:eastAsia="Times New Roman" w:hAnsiTheme="minorHAnsi"/>
            <w:noProof/>
            <w:color w:val="404040"/>
            <w:rPrChange w:id="462" w:author="Brad Scherer" w:date="2017-06-20T16:40:00Z">
              <w:rPr>
                <w:noProof/>
              </w:rPr>
            </w:rPrChange>
          </w:rPr>
          <w:drawing>
            <wp:inline distT="0" distB="0" distL="0" distR="0" wp14:anchorId="3F288418" wp14:editId="43BE14D6">
              <wp:extent cx="5943600" cy="1254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54760"/>
                      </a:xfrm>
                      <a:prstGeom prst="rect">
                        <a:avLst/>
                      </a:prstGeom>
                    </pic:spPr>
                  </pic:pic>
                </a:graphicData>
              </a:graphic>
            </wp:inline>
          </w:drawing>
        </w:r>
      </w:del>
    </w:p>
    <w:p w14:paraId="4192A717" w14:textId="78132E80" w:rsidR="00ED5D60" w:rsidRPr="0027023E" w:rsidDel="007D3C52" w:rsidRDefault="00ED5D60" w:rsidP="004966E2">
      <w:pPr>
        <w:shd w:val="clear" w:color="auto" w:fill="FCFCFC"/>
        <w:spacing w:before="100" w:beforeAutospacing="1" w:after="100" w:afterAutospacing="1" w:line="360" w:lineRule="atLeast"/>
        <w:rPr>
          <w:del w:id="463" w:author="Jack Fenimore" w:date="2017-06-02T14:37:00Z"/>
          <w:rFonts w:asciiTheme="minorHAnsi" w:eastAsia="Times New Roman" w:hAnsiTheme="minorHAnsi"/>
          <w:color w:val="404040"/>
        </w:rPr>
      </w:pPr>
    </w:p>
    <w:p w14:paraId="3221056F" w14:textId="110B42ED" w:rsidR="00ED5D60" w:rsidRPr="0027023E" w:rsidDel="007D3C52" w:rsidRDefault="00F52F0D">
      <w:pPr>
        <w:pStyle w:val="F5H2"/>
        <w:rPr>
          <w:del w:id="464" w:author="Jack Fenimore" w:date="2017-06-02T14:37:00Z"/>
          <w:rFonts w:asciiTheme="minorHAnsi" w:hAnsiTheme="minorHAnsi"/>
          <w:color w:val="000000" w:themeColor="text1"/>
        </w:rPr>
      </w:pPr>
      <w:commentRangeStart w:id="465"/>
      <w:del w:id="466" w:author="Jack Fenimore" w:date="2017-06-02T14:37:00Z">
        <w:r w:rsidRPr="0027023E" w:rsidDel="007D3C52">
          <w:rPr>
            <w:rFonts w:asciiTheme="minorHAnsi" w:hAnsiTheme="minorHAnsi"/>
            <w:color w:val="000000" w:themeColor="text1"/>
          </w:rPr>
          <w:delText>Add Trusted IP Address</w:delText>
        </w:r>
        <w:commentRangeEnd w:id="465"/>
        <w:r w:rsidR="00E17B3F" w:rsidRPr="0027023E" w:rsidDel="007D3C52">
          <w:rPr>
            <w:rStyle w:val="CommentReference"/>
            <w:rFonts w:asciiTheme="minorHAnsi" w:hAnsiTheme="minorHAnsi"/>
            <w:b w:val="0"/>
            <w:bCs w:val="0"/>
            <w:rPrChange w:id="467" w:author="Brad Scherer" w:date="2017-06-20T16:40:00Z">
              <w:rPr>
                <w:rStyle w:val="CommentReference"/>
                <w:b w:val="0"/>
                <w:bCs w:val="0"/>
              </w:rPr>
            </w:rPrChange>
          </w:rPr>
          <w:commentReference w:id="465"/>
        </w:r>
      </w:del>
    </w:p>
    <w:p w14:paraId="7CADD41A" w14:textId="12EBCB61" w:rsidR="008D5249" w:rsidRPr="0027023E" w:rsidDel="007D3C52" w:rsidRDefault="008D5249">
      <w:pPr>
        <w:pStyle w:val="F5H2"/>
        <w:rPr>
          <w:del w:id="468" w:author="Jack Fenimore" w:date="2017-06-02T14:37:00Z"/>
          <w:rFonts w:asciiTheme="minorHAnsi" w:eastAsia="Times New Roman" w:hAnsiTheme="minorHAnsi"/>
          <w:color w:val="404040"/>
        </w:rPr>
        <w:pPrChange w:id="469" w:author="Brad Scherer" w:date="2017-06-02T13:28:00Z">
          <w:pPr>
            <w:numPr>
              <w:numId w:val="27"/>
            </w:numPr>
            <w:shd w:val="clear" w:color="auto" w:fill="FCFCFC"/>
            <w:spacing w:before="100" w:beforeAutospacing="1" w:after="100" w:afterAutospacing="1" w:line="360" w:lineRule="atLeast"/>
            <w:ind w:left="720" w:hanging="360"/>
          </w:pPr>
        </w:pPrChange>
      </w:pPr>
      <w:del w:id="470" w:author="Jack Fenimore" w:date="2017-06-02T14:37:00Z">
        <w:r w:rsidRPr="0027023E" w:rsidDel="007D3C52">
          <w:rPr>
            <w:rFonts w:asciiTheme="minorHAnsi" w:eastAsia="Times New Roman" w:hAnsiTheme="minorHAnsi"/>
            <w:color w:val="404040"/>
          </w:rPr>
          <w:delText>Add the</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10.128.10.0</w:delText>
        </w:r>
        <w:r w:rsidRPr="0027023E" w:rsidDel="007D3C52">
          <w:rPr>
            <w:rStyle w:val="apple-converted-space"/>
            <w:rFonts w:asciiTheme="minorHAnsi" w:eastAsia="Times New Roman" w:hAnsiTheme="minorHAnsi"/>
            <w:color w:val="404040"/>
          </w:rPr>
          <w:delText> </w:delText>
        </w:r>
        <w:r w:rsidRPr="0027023E" w:rsidDel="007D3C52">
          <w:rPr>
            <w:rFonts w:asciiTheme="minorHAnsi" w:eastAsia="Times New Roman" w:hAnsiTheme="minorHAnsi"/>
            <w:color w:val="404040"/>
          </w:rPr>
          <w:delText>network address (with netmask 255.255.255.0) to the</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Trusted IP Addresses</w:delText>
        </w:r>
        <w:r w:rsidRPr="0027023E" w:rsidDel="007D3C52">
          <w:rPr>
            <w:rStyle w:val="apple-converted-space"/>
            <w:rFonts w:asciiTheme="minorHAnsi" w:eastAsia="Times New Roman" w:hAnsiTheme="minorHAnsi"/>
            <w:color w:val="404040"/>
          </w:rPr>
          <w:delText> </w:delText>
        </w:r>
        <w:r w:rsidRPr="0027023E" w:rsidDel="007D3C52">
          <w:rPr>
            <w:rFonts w:asciiTheme="minorHAnsi" w:eastAsia="Times New Roman" w:hAnsiTheme="minorHAnsi"/>
            <w:color w:val="404040"/>
          </w:rPr>
          <w:delText>section and click</w:delText>
        </w:r>
        <w:r w:rsidRPr="0027023E" w:rsidDel="007D3C52">
          <w:rPr>
            <w:rStyle w:val="apple-converted-space"/>
            <w:rFonts w:asciiTheme="minorHAnsi" w:eastAsia="Times New Roman" w:hAnsiTheme="minorHAnsi"/>
            <w:color w:val="404040"/>
          </w:rPr>
          <w:delText> </w:delText>
        </w:r>
        <w:r w:rsidRPr="0027023E" w:rsidDel="007D3C52">
          <w:rPr>
            <w:rStyle w:val="Strong"/>
            <w:rFonts w:asciiTheme="minorHAnsi" w:hAnsiTheme="minorHAnsi"/>
            <w:color w:val="404040"/>
          </w:rPr>
          <w:delText>Add</w:delText>
        </w:r>
        <w:r w:rsidRPr="0027023E" w:rsidDel="007D3C52">
          <w:rPr>
            <w:rFonts w:asciiTheme="minorHAnsi" w:eastAsia="Times New Roman" w:hAnsiTheme="minorHAnsi"/>
            <w:color w:val="404040"/>
          </w:rPr>
          <w:delText>.</w:delText>
        </w:r>
      </w:del>
    </w:p>
    <w:p w14:paraId="6E322D7B" w14:textId="77122963" w:rsidR="004966E2" w:rsidRPr="0027023E" w:rsidDel="007D3C52" w:rsidRDefault="004966E2" w:rsidP="004966E2">
      <w:pPr>
        <w:shd w:val="clear" w:color="auto" w:fill="FCFCFC"/>
        <w:spacing w:before="100" w:beforeAutospacing="1" w:after="100" w:afterAutospacing="1" w:line="360" w:lineRule="atLeast"/>
        <w:rPr>
          <w:del w:id="471" w:author="Jack Fenimore" w:date="2017-06-02T14:37:00Z"/>
          <w:rFonts w:asciiTheme="minorHAnsi" w:eastAsia="Times New Roman" w:hAnsiTheme="minorHAnsi"/>
          <w:color w:val="404040"/>
        </w:rPr>
      </w:pPr>
      <w:del w:id="472" w:author="Jack Fenimore" w:date="2017-06-02T14:37:00Z">
        <w:r w:rsidRPr="0027023E" w:rsidDel="007D3C52">
          <w:rPr>
            <w:rFonts w:asciiTheme="minorHAnsi" w:eastAsia="Times New Roman" w:hAnsiTheme="minorHAnsi"/>
            <w:noProof/>
            <w:color w:val="404040"/>
            <w:rPrChange w:id="473" w:author="Brad Scherer" w:date="2017-06-20T16:40:00Z">
              <w:rPr>
                <w:noProof/>
              </w:rPr>
            </w:rPrChange>
          </w:rPr>
          <w:drawing>
            <wp:inline distT="0" distB="0" distL="0" distR="0" wp14:anchorId="36E37BA1" wp14:editId="0ECAB194">
              <wp:extent cx="5943600" cy="601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01345"/>
                      </a:xfrm>
                      <a:prstGeom prst="rect">
                        <a:avLst/>
                      </a:prstGeom>
                    </pic:spPr>
                  </pic:pic>
                </a:graphicData>
              </a:graphic>
            </wp:inline>
          </w:drawing>
        </w:r>
      </w:del>
    </w:p>
    <w:p w14:paraId="3845ADC5" w14:textId="4E1DDE8B" w:rsidR="00F52F0D" w:rsidRPr="0027023E" w:rsidRDefault="00F52F0D">
      <w:pPr>
        <w:pStyle w:val="F5H2"/>
        <w:keepNext/>
        <w:ind w:left="0" w:firstLine="0"/>
        <w:rPr>
          <w:rFonts w:asciiTheme="minorHAnsi" w:hAnsiTheme="minorHAnsi"/>
          <w:color w:val="000000" w:themeColor="text1"/>
          <w:rPrChange w:id="474" w:author="Brad Scherer" w:date="2017-06-20T16:40:00Z">
            <w:rPr/>
          </w:rPrChange>
        </w:rPr>
        <w:pPrChange w:id="475" w:author="Chad Jenison" w:date="2017-06-07T19:05:00Z">
          <w:pPr>
            <w:pStyle w:val="F5H2"/>
            <w:ind w:left="0" w:firstLine="0"/>
          </w:pPr>
        </w:pPrChange>
      </w:pPr>
      <w:bookmarkStart w:id="476" w:name="_Toc484532076"/>
      <w:r w:rsidRPr="0027023E">
        <w:rPr>
          <w:rFonts w:asciiTheme="minorHAnsi" w:hAnsiTheme="minorHAnsi"/>
          <w:color w:val="000000" w:themeColor="text1"/>
        </w:rPr>
        <w:t>Accept Remaining Default Policy Settings</w:t>
      </w:r>
      <w:bookmarkEnd w:id="476"/>
    </w:p>
    <w:p w14:paraId="313D9C9C" w14:textId="7E69D08D" w:rsidR="00E679F8" w:rsidRPr="0027023E" w:rsidRDefault="00E679F8">
      <w:pPr>
        <w:shd w:val="clear" w:color="auto" w:fill="FCFCFC"/>
        <w:spacing w:before="100" w:beforeAutospacing="1" w:after="100" w:afterAutospacing="1" w:line="360" w:lineRule="atLeast"/>
        <w:rPr>
          <w:rStyle w:val="Strong"/>
          <w:rFonts w:asciiTheme="minorHAnsi" w:eastAsia="Times New Roman" w:hAnsiTheme="minorHAnsi"/>
          <w:color w:val="404040" w:themeColor="text1" w:themeTint="BF"/>
          <w:rPrChange w:id="477" w:author="Brad Scherer" w:date="2017-06-20T16:40:00Z">
            <w:rPr/>
          </w:rPrChange>
        </w:rPr>
        <w:pPrChange w:id="478" w:author="Chad Jenison" w:date="2017-06-07T16:56:00Z">
          <w:pPr>
            <w:shd w:val="clear" w:color="auto" w:fill="FCFCFC"/>
          </w:pPr>
        </w:pPrChange>
      </w:pPr>
      <w:ins w:id="479" w:author="Brad Scherer" w:date="2017-06-02T13:29:00Z">
        <w:del w:id="480" w:author="Jack Fenimore" w:date="2017-06-02T14:38:00Z">
          <w:r w:rsidRPr="0027023E" w:rsidDel="007D3C52">
            <w:rPr>
              <w:rStyle w:val="Strong"/>
              <w:rFonts w:asciiTheme="minorHAnsi" w:eastAsia="Times New Roman" w:hAnsiTheme="minorHAnsi"/>
              <w:color w:val="404040"/>
            </w:rPr>
            <w:delText>Update with comment on scr</w:delText>
          </w:r>
        </w:del>
      </w:ins>
      <w:ins w:id="481" w:author="Jack Fenimore" w:date="2017-06-02T14:38:00Z">
        <w:r w:rsidR="007D3C52" w:rsidRPr="0027023E">
          <w:rPr>
            <w:rStyle w:val="Strong"/>
            <w:rFonts w:asciiTheme="minorHAnsi" w:eastAsia="Times New Roman" w:hAnsiTheme="minorHAnsi"/>
            <w:color w:val="404040"/>
          </w:rPr>
          <w:t>Your settings should reflect this figure:</w:t>
        </w:r>
      </w:ins>
      <w:ins w:id="482" w:author="Jack Fenimore" w:date="2017-06-02T14:37:00Z">
        <w:r w:rsidR="007D3C52" w:rsidRPr="0027023E">
          <w:rPr>
            <w:rFonts w:asciiTheme="minorHAnsi" w:eastAsia="Times New Roman" w:hAnsiTheme="minorHAnsi"/>
            <w:noProof/>
            <w:color w:val="404040"/>
            <w:rPrChange w:id="483" w:author="Brad Scherer" w:date="2017-06-20T16:40:00Z">
              <w:rPr>
                <w:noProof/>
              </w:rPr>
            </w:rPrChange>
          </w:rPr>
          <w:drawing>
            <wp:inline distT="0" distB="0" distL="0" distR="0" wp14:anchorId="1EAFA371" wp14:editId="192105DF">
              <wp:extent cx="5943600" cy="3245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5485"/>
                      </a:xfrm>
                      <a:prstGeom prst="rect">
                        <a:avLst/>
                      </a:prstGeom>
                    </pic:spPr>
                  </pic:pic>
                </a:graphicData>
              </a:graphic>
            </wp:inline>
          </w:drawing>
        </w:r>
        <w:r w:rsidR="007D3C52" w:rsidRPr="0027023E" w:rsidDel="007D3C52">
          <w:rPr>
            <w:rStyle w:val="Strong"/>
            <w:rFonts w:asciiTheme="minorHAnsi" w:eastAsia="Times New Roman" w:hAnsiTheme="minorHAnsi"/>
            <w:color w:val="404040"/>
          </w:rPr>
          <w:t xml:space="preserve"> </w:t>
        </w:r>
      </w:ins>
      <w:ins w:id="484" w:author="Brad Scherer" w:date="2017-06-02T13:29:00Z">
        <w:del w:id="485" w:author="Jack Fenimore" w:date="2017-06-02T14:37:00Z">
          <w:r w:rsidRPr="0027023E" w:rsidDel="007D3C52">
            <w:rPr>
              <w:rStyle w:val="Strong"/>
              <w:rFonts w:asciiTheme="minorHAnsi" w:eastAsia="Times New Roman" w:hAnsiTheme="minorHAnsi"/>
              <w:color w:val="404040"/>
            </w:rPr>
            <w:delText>eenshot</w:delText>
          </w:r>
        </w:del>
      </w:ins>
    </w:p>
    <w:p w14:paraId="6C2D2C77" w14:textId="786EFE52" w:rsidR="004758A3" w:rsidRPr="0027023E" w:rsidDel="00D56C90" w:rsidRDefault="004758A3" w:rsidP="00065627">
      <w:pPr>
        <w:pStyle w:val="F5H2"/>
        <w:rPr>
          <w:del w:id="486" w:author="Jack Fenimore" w:date="2017-06-06T16:40:00Z"/>
          <w:rFonts w:asciiTheme="minorHAnsi" w:hAnsiTheme="minorHAnsi"/>
          <w:color w:val="000000" w:themeColor="text1"/>
        </w:rPr>
      </w:pPr>
    </w:p>
    <w:p w14:paraId="209267F3" w14:textId="77777777" w:rsidR="008D5249" w:rsidRPr="0027023E" w:rsidRDefault="008D5249">
      <w:pPr>
        <w:numPr>
          <w:ilvl w:val="0"/>
          <w:numId w:val="27"/>
        </w:numPr>
        <w:shd w:val="clear" w:color="auto" w:fill="FCFCFC"/>
        <w:spacing w:before="100" w:beforeAutospacing="1" w:after="100" w:afterAutospacing="1" w:line="360" w:lineRule="atLeast"/>
        <w:rPr>
          <w:rFonts w:asciiTheme="minorHAnsi" w:eastAsia="Times New Roman" w:hAnsiTheme="minorHAnsi"/>
          <w:color w:val="000000" w:themeColor="text1"/>
          <w:rPrChange w:id="487" w:author="Brad Scherer" w:date="2017-06-20T16:40:00Z">
            <w:rPr/>
          </w:rPrChange>
        </w:rPr>
        <w:pPrChange w:id="488" w:author="Chad Jenison" w:date="2017-06-07T16:58:00Z">
          <w:pPr>
            <w:numPr>
              <w:numId w:val="27"/>
            </w:numPr>
            <w:shd w:val="clear" w:color="auto" w:fill="FCFCFC"/>
            <w:ind w:left="720" w:hanging="360"/>
          </w:pPr>
        </w:pPrChange>
      </w:pPr>
      <w:r w:rsidRPr="0027023E">
        <w:rPr>
          <w:rFonts w:asciiTheme="minorHAnsi" w:eastAsia="Times New Roman" w:hAnsiTheme="minorHAnsi"/>
          <w:color w:val="404040"/>
        </w:rPr>
        <w:t>Click</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Create Policy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to complete the policy creation process.</w:t>
      </w:r>
    </w:p>
    <w:p w14:paraId="1A81D0F5" w14:textId="7267F2FA" w:rsidR="008D5249" w:rsidRPr="0027023E" w:rsidRDefault="008D5249">
      <w:pPr>
        <w:numPr>
          <w:ilvl w:val="0"/>
          <w:numId w:val="27"/>
        </w:numPr>
        <w:shd w:val="clear" w:color="auto" w:fill="FCFCFC"/>
        <w:spacing w:before="100" w:beforeAutospacing="1" w:after="100" w:afterAutospacing="1" w:line="360" w:lineRule="atLeast"/>
        <w:rPr>
          <w:ins w:id="489" w:author="Jack Fenimore" w:date="2017-06-05T12:06:00Z"/>
          <w:rFonts w:asciiTheme="minorHAnsi" w:eastAsia="Times New Roman" w:hAnsiTheme="minorHAnsi"/>
          <w:color w:val="404040" w:themeColor="text1" w:themeTint="BF"/>
        </w:rPr>
        <w:pPrChange w:id="490" w:author="Chad Jenison" w:date="2017-06-07T16:56:00Z">
          <w:pPr>
            <w:numPr>
              <w:numId w:val="27"/>
            </w:numPr>
            <w:shd w:val="clear" w:color="auto" w:fill="FCFCFC"/>
            <w:ind w:left="720" w:hanging="360"/>
          </w:pPr>
        </w:pPrChange>
      </w:pPr>
      <w:r w:rsidRPr="0027023E">
        <w:rPr>
          <w:rFonts w:asciiTheme="minorHAnsi" w:eastAsia="Times New Roman" w:hAnsiTheme="minorHAnsi"/>
          <w:color w:val="404040"/>
        </w:rPr>
        <w:t>After policy creation is complete, the properties will be displayed for revie</w:t>
      </w:r>
      <w:r w:rsidR="00065627" w:rsidRPr="0027023E">
        <w:rPr>
          <w:rFonts w:asciiTheme="minorHAnsi" w:eastAsia="Times New Roman" w:hAnsiTheme="minorHAnsi"/>
          <w:color w:val="404040"/>
        </w:rPr>
        <w:t>w within the Policies List menu.</w:t>
      </w:r>
    </w:p>
    <w:p w14:paraId="5481C342" w14:textId="1C7D95DE" w:rsidR="00D56C90" w:rsidRPr="0027023E" w:rsidRDefault="00870E52">
      <w:pPr>
        <w:numPr>
          <w:ilvl w:val="0"/>
          <w:numId w:val="27"/>
        </w:numPr>
        <w:shd w:val="clear" w:color="auto" w:fill="FCFCFC"/>
        <w:spacing w:before="100" w:beforeAutospacing="1" w:after="100" w:afterAutospacing="1" w:line="360" w:lineRule="atLeast"/>
        <w:rPr>
          <w:rFonts w:asciiTheme="minorHAnsi" w:eastAsia="Times New Roman" w:hAnsiTheme="minorHAnsi"/>
          <w:color w:val="000000" w:themeColor="text1"/>
          <w:rPrChange w:id="491" w:author="Brad Scherer" w:date="2017-06-20T16:40:00Z">
            <w:rPr/>
          </w:rPrChange>
        </w:rPr>
        <w:pPrChange w:id="492" w:author="Chad Jenison" w:date="2017-06-07T16:58:00Z">
          <w:pPr>
            <w:numPr>
              <w:numId w:val="27"/>
            </w:numPr>
            <w:shd w:val="clear" w:color="auto" w:fill="FCFCFC"/>
            <w:ind w:left="720" w:hanging="360"/>
          </w:pPr>
        </w:pPrChange>
      </w:pPr>
      <w:ins w:id="493" w:author="Jack Fenimore" w:date="2017-06-05T12:06:00Z">
        <w:r w:rsidRPr="0027023E">
          <w:rPr>
            <w:rFonts w:asciiTheme="minorHAnsi" w:eastAsia="Times New Roman" w:hAnsiTheme="minorHAnsi"/>
            <w:color w:val="404040" w:themeColor="text1" w:themeTint="BF"/>
          </w:rPr>
          <w:t xml:space="preserve">Click </w:t>
        </w:r>
        <w:r w:rsidRPr="0027023E">
          <w:rPr>
            <w:rFonts w:asciiTheme="minorHAnsi" w:eastAsia="Times New Roman" w:hAnsiTheme="minorHAnsi"/>
            <w:b/>
            <w:color w:val="404040" w:themeColor="text1" w:themeTint="BF"/>
          </w:rPr>
          <w:t xml:space="preserve">Apply </w:t>
        </w:r>
        <w:r w:rsidRPr="0027023E">
          <w:rPr>
            <w:rFonts w:asciiTheme="minorHAnsi" w:eastAsia="Times New Roman" w:hAnsiTheme="minorHAnsi"/>
            <w:color w:val="404040" w:themeColor="text1" w:themeTint="BF"/>
            <w:rPrChange w:id="494" w:author="Brad Scherer" w:date="2017-06-20T16:40:00Z">
              <w:rPr>
                <w:rFonts w:asciiTheme="minorHAnsi" w:eastAsia="Times New Roman" w:hAnsiTheme="minorHAnsi"/>
                <w:b/>
                <w:color w:val="404040" w:themeColor="text1" w:themeTint="BF"/>
              </w:rPr>
            </w:rPrChange>
          </w:rPr>
          <w:t>while the</w:t>
        </w:r>
        <w:r w:rsidRPr="0027023E">
          <w:rPr>
            <w:rFonts w:asciiTheme="minorHAnsi" w:eastAsia="Times New Roman" w:hAnsiTheme="minorHAnsi"/>
            <w:b/>
            <w:color w:val="404040" w:themeColor="text1" w:themeTint="BF"/>
          </w:rPr>
          <w:t xml:space="preserve"> </w:t>
        </w:r>
        <w:proofErr w:type="spellStart"/>
        <w:r w:rsidRPr="0027023E">
          <w:rPr>
            <w:rFonts w:asciiTheme="minorHAnsi" w:eastAsia="Times New Roman" w:hAnsiTheme="minorHAnsi"/>
            <w:b/>
            <w:bCs/>
            <w:color w:val="404040" w:themeColor="text1" w:themeTint="BF"/>
            <w:rPrChange w:id="495" w:author="Brad Scherer" w:date="2017-06-20T16:40:00Z">
              <w:rPr>
                <w:rFonts w:asciiTheme="minorHAnsi" w:eastAsia="Times New Roman" w:hAnsiTheme="minorHAnsi"/>
                <w:color w:val="404040" w:themeColor="text1" w:themeTint="BF"/>
              </w:rPr>
            </w:rPrChange>
          </w:rPr>
          <w:t>hackazon_asm</w:t>
        </w:r>
        <w:proofErr w:type="spellEnd"/>
        <w:r w:rsidRPr="0027023E">
          <w:rPr>
            <w:rFonts w:asciiTheme="minorHAnsi" w:eastAsia="Times New Roman" w:hAnsiTheme="minorHAnsi"/>
            <w:color w:val="404040" w:themeColor="text1" w:themeTint="BF"/>
          </w:rPr>
          <w:t xml:space="preserve"> policy is selected.</w:t>
        </w:r>
      </w:ins>
    </w:p>
    <w:p w14:paraId="5AFFA584" w14:textId="386C0170" w:rsidR="00D56C90" w:rsidRPr="0027023E" w:rsidRDefault="00D56C90">
      <w:pPr>
        <w:shd w:val="clear" w:color="auto" w:fill="FCFCFC"/>
        <w:spacing w:before="100" w:beforeAutospacing="1" w:after="100" w:afterAutospacing="1" w:line="360" w:lineRule="atLeast"/>
        <w:ind w:left="720"/>
        <w:rPr>
          <w:rFonts w:asciiTheme="minorHAnsi" w:eastAsia="Times New Roman" w:hAnsiTheme="minorHAnsi"/>
          <w:color w:val="000000" w:themeColor="text1"/>
          <w:rPrChange w:id="496" w:author="Brad Scherer" w:date="2017-06-20T16:40:00Z">
            <w:rPr/>
          </w:rPrChange>
        </w:rPr>
        <w:pPrChange w:id="497" w:author="Chad Jenison" w:date="2017-06-07T18:14:00Z">
          <w:pPr>
            <w:numPr>
              <w:numId w:val="27"/>
            </w:numPr>
            <w:shd w:val="clear" w:color="auto" w:fill="FCFCFC"/>
            <w:spacing w:before="100" w:beforeAutospacing="1" w:after="100" w:afterAutospacing="1" w:line="360" w:lineRule="atLeast"/>
            <w:ind w:left="720" w:hanging="360"/>
          </w:pPr>
        </w:pPrChange>
      </w:pPr>
      <w:ins w:id="498" w:author="Jack Fenimore" w:date="2017-06-06T16:39:00Z">
        <w:r w:rsidRPr="008615C2">
          <w:rPr>
            <w:rFonts w:asciiTheme="minorHAnsi" w:eastAsia="Times New Roman" w:hAnsiTheme="minorHAnsi"/>
            <w:b/>
            <w:color w:val="FF0000"/>
            <w:rPrChange w:id="499" w:author="Brad Scherer" w:date="2017-06-20T16:43:00Z">
              <w:rPr>
                <w:rFonts w:asciiTheme="minorHAnsi" w:eastAsia="Times New Roman" w:hAnsiTheme="minorHAnsi"/>
                <w:color w:val="404040" w:themeColor="text1" w:themeTint="BF"/>
              </w:rPr>
            </w:rPrChange>
          </w:rPr>
          <w:t>N</w:t>
        </w:r>
      </w:ins>
      <w:ins w:id="500" w:author="Brad Scherer" w:date="2017-06-20T16:43:00Z">
        <w:r w:rsidR="008615C2" w:rsidRPr="008615C2">
          <w:rPr>
            <w:rFonts w:asciiTheme="minorHAnsi" w:eastAsia="Times New Roman" w:hAnsiTheme="minorHAnsi"/>
            <w:b/>
            <w:color w:val="FF0000"/>
            <w:rPrChange w:id="501" w:author="Brad Scherer" w:date="2017-06-20T16:43:00Z">
              <w:rPr>
                <w:rFonts w:asciiTheme="minorHAnsi" w:eastAsia="Times New Roman" w:hAnsiTheme="minorHAnsi"/>
                <w:color w:val="FF0000"/>
              </w:rPr>
            </w:rPrChange>
          </w:rPr>
          <w:t>OTE</w:t>
        </w:r>
      </w:ins>
      <w:ins w:id="502" w:author="Jack Fenimore" w:date="2017-06-06T16:39:00Z">
        <w:del w:id="503" w:author="Brad Scherer" w:date="2017-06-20T16:43:00Z">
          <w:r w:rsidRPr="008615C2" w:rsidDel="008615C2">
            <w:rPr>
              <w:rFonts w:asciiTheme="minorHAnsi" w:eastAsia="Times New Roman" w:hAnsiTheme="minorHAnsi"/>
              <w:b/>
              <w:color w:val="FF0000"/>
              <w:rPrChange w:id="504" w:author="Brad Scherer" w:date="2017-06-20T16:43:00Z">
                <w:rPr>
                  <w:rFonts w:asciiTheme="minorHAnsi" w:eastAsia="Times New Roman" w:hAnsiTheme="minorHAnsi"/>
                  <w:color w:val="404040" w:themeColor="text1" w:themeTint="BF"/>
                </w:rPr>
              </w:rPrChange>
            </w:rPr>
            <w:delText>ote</w:delText>
          </w:r>
        </w:del>
        <w:r w:rsidRPr="008615C2">
          <w:rPr>
            <w:rFonts w:asciiTheme="minorHAnsi" w:eastAsia="Times New Roman" w:hAnsiTheme="minorHAnsi"/>
            <w:b/>
            <w:color w:val="FF0000"/>
            <w:rPrChange w:id="505" w:author="Brad Scherer" w:date="2017-06-20T16:43:00Z">
              <w:rPr>
                <w:rFonts w:asciiTheme="minorHAnsi" w:eastAsia="Times New Roman" w:hAnsiTheme="minorHAnsi"/>
                <w:color w:val="404040" w:themeColor="text1" w:themeTint="BF"/>
              </w:rPr>
            </w:rPrChange>
          </w:rPr>
          <w:t>:</w:t>
        </w:r>
        <w:r w:rsidRPr="008615C2">
          <w:rPr>
            <w:rFonts w:asciiTheme="minorHAnsi" w:eastAsia="Times New Roman" w:hAnsiTheme="minorHAnsi"/>
            <w:color w:val="FF0000"/>
            <w:rPrChange w:id="506" w:author="Brad Scherer" w:date="2017-06-20T16:41:00Z">
              <w:rPr>
                <w:rFonts w:asciiTheme="minorHAnsi" w:eastAsia="Times New Roman" w:hAnsiTheme="minorHAnsi"/>
                <w:color w:val="404040" w:themeColor="text1" w:themeTint="BF"/>
              </w:rPr>
            </w:rPrChange>
          </w:rPr>
          <w:t xml:space="preserve"> </w:t>
        </w:r>
        <w:r w:rsidRPr="0027023E">
          <w:rPr>
            <w:rFonts w:asciiTheme="minorHAnsi" w:eastAsia="Times New Roman" w:hAnsiTheme="minorHAnsi"/>
            <w:color w:val="404040" w:themeColor="text1" w:themeTint="BF"/>
          </w:rPr>
          <w:t xml:space="preserve">ASM behaves differently than LTM </w:t>
        </w:r>
        <w:del w:id="507" w:author="Brad Scherer" w:date="2017-06-20T16:42:00Z">
          <w:r w:rsidRPr="0027023E" w:rsidDel="008615C2">
            <w:rPr>
              <w:rFonts w:asciiTheme="minorHAnsi" w:eastAsia="Times New Roman" w:hAnsiTheme="minorHAnsi"/>
              <w:color w:val="404040" w:themeColor="text1" w:themeTint="BF"/>
            </w:rPr>
            <w:delText>with regard to</w:delText>
          </w:r>
        </w:del>
      </w:ins>
      <w:ins w:id="508" w:author="Brad Scherer" w:date="2017-06-20T16:42:00Z">
        <w:r w:rsidR="008615C2" w:rsidRPr="0027023E">
          <w:rPr>
            <w:rFonts w:asciiTheme="minorHAnsi" w:eastAsia="Times New Roman" w:hAnsiTheme="minorHAnsi"/>
            <w:color w:val="404040" w:themeColor="text1" w:themeTint="BF"/>
          </w:rPr>
          <w:t>regarding</w:t>
        </w:r>
      </w:ins>
      <w:ins w:id="509" w:author="Jack Fenimore" w:date="2017-06-06T16:39:00Z">
        <w:r w:rsidRPr="0027023E">
          <w:rPr>
            <w:rFonts w:asciiTheme="minorHAnsi" w:eastAsia="Times New Roman" w:hAnsiTheme="minorHAnsi"/>
            <w:color w:val="404040" w:themeColor="text1" w:themeTint="BF"/>
          </w:rPr>
          <w:t xml:space="preserve"> changes. </w:t>
        </w:r>
        <w:del w:id="510" w:author="Brad Scherer" w:date="2017-06-20T16:43:00Z">
          <w:r w:rsidRPr="0027023E" w:rsidDel="008615C2">
            <w:rPr>
              <w:rFonts w:asciiTheme="minorHAnsi" w:eastAsia="Times New Roman" w:hAnsiTheme="minorHAnsi"/>
              <w:color w:val="404040" w:themeColor="text1" w:themeTint="BF"/>
            </w:rPr>
            <w:delText xml:space="preserve"> </w:delText>
          </w:r>
        </w:del>
      </w:ins>
      <w:ins w:id="511" w:author="Chad Jenison" w:date="2017-06-07T17:07:00Z">
        <w:r w:rsidR="5D4D6D93" w:rsidRPr="0027023E">
          <w:rPr>
            <w:rFonts w:asciiTheme="minorHAnsi" w:eastAsia="Times New Roman" w:hAnsiTheme="minorHAnsi"/>
            <w:color w:val="404040" w:themeColor="text1" w:themeTint="BF"/>
          </w:rPr>
          <w:t>When editing BIG-IP LTM Configurations in the Configuration Utility (Web UI)</w:t>
        </w:r>
      </w:ins>
      <w:ins w:id="512" w:author="Jack Fenimore" w:date="2017-06-06T16:39:00Z">
        <w:del w:id="513" w:author="Chad Jenison" w:date="2017-06-07T17:06:00Z">
          <w:r w:rsidRPr="0027023E" w:rsidDel="2AD9288B">
            <w:rPr>
              <w:rFonts w:asciiTheme="minorHAnsi" w:eastAsia="Times New Roman" w:hAnsiTheme="minorHAnsi"/>
              <w:color w:val="404040" w:themeColor="text1" w:themeTint="BF"/>
            </w:rPr>
            <w:delText>In</w:delText>
          </w:r>
        </w:del>
        <w:r w:rsidRPr="0027023E">
          <w:rPr>
            <w:rFonts w:asciiTheme="minorHAnsi" w:eastAsia="Times New Roman" w:hAnsiTheme="minorHAnsi"/>
            <w:color w:val="404040" w:themeColor="text1" w:themeTint="BF"/>
          </w:rPr>
          <w:t xml:space="preserve"> </w:t>
        </w:r>
        <w:del w:id="514" w:author="Chad Jenison" w:date="2017-06-07T17:06:00Z">
          <w:r w:rsidRPr="0027023E" w:rsidDel="2AD9288B">
            <w:rPr>
              <w:rFonts w:asciiTheme="minorHAnsi" w:eastAsia="Times New Roman" w:hAnsiTheme="minorHAnsi"/>
              <w:color w:val="404040" w:themeColor="text1" w:themeTint="BF"/>
            </w:rPr>
            <w:delText xml:space="preserve">LTM </w:delText>
          </w:r>
        </w:del>
        <w:r w:rsidRPr="0027023E">
          <w:rPr>
            <w:rFonts w:asciiTheme="minorHAnsi" w:eastAsia="Times New Roman" w:hAnsiTheme="minorHAnsi"/>
            <w:color w:val="404040" w:themeColor="text1" w:themeTint="BF"/>
          </w:rPr>
          <w:t xml:space="preserve">changes are </w:t>
        </w:r>
      </w:ins>
      <w:ins w:id="515" w:author="Chad Jenison" w:date="2017-06-07T18:11:00Z">
        <w:r w:rsidR="14A46EEE" w:rsidRPr="0027023E">
          <w:rPr>
            <w:rFonts w:asciiTheme="minorHAnsi" w:eastAsia="Times New Roman" w:hAnsiTheme="minorHAnsi"/>
            <w:color w:val="404040" w:themeColor="text1" w:themeTint="BF"/>
          </w:rPr>
          <w:t>sa</w:t>
        </w:r>
      </w:ins>
      <w:ins w:id="516" w:author="Chad Jenison" w:date="2017-06-07T18:12:00Z">
        <w:r w:rsidR="2DDF4E6F" w:rsidRPr="0027023E">
          <w:rPr>
            <w:rFonts w:asciiTheme="minorHAnsi" w:eastAsia="Times New Roman" w:hAnsiTheme="minorHAnsi"/>
            <w:color w:val="404040" w:themeColor="text1" w:themeTint="BF"/>
          </w:rPr>
          <w:t>ved and applied immediately</w:t>
        </w:r>
      </w:ins>
      <w:ins w:id="517" w:author="Chad Jenison" w:date="2017-06-07T18:14:00Z">
        <w:r w:rsidR="7749599F" w:rsidRPr="0027023E">
          <w:rPr>
            <w:rFonts w:asciiTheme="minorHAnsi" w:eastAsia="Times New Roman" w:hAnsiTheme="minorHAnsi"/>
            <w:color w:val="404040" w:themeColor="text1" w:themeTint="BF"/>
          </w:rPr>
          <w:t>. In</w:t>
        </w:r>
      </w:ins>
      <w:ins w:id="518" w:author="Jack Fenimore" w:date="2017-06-06T16:39:00Z">
        <w:del w:id="519" w:author="Chad Jenison" w:date="2017-06-07T17:07:00Z">
          <w:r w:rsidRPr="0027023E" w:rsidDel="5D4D6D93">
            <w:rPr>
              <w:rFonts w:asciiTheme="minorHAnsi" w:eastAsia="Times New Roman" w:hAnsiTheme="minorHAnsi"/>
              <w:color w:val="404040" w:themeColor="text1" w:themeTint="BF"/>
            </w:rPr>
            <w:delText>immediate</w:delText>
          </w:r>
        </w:del>
        <w:del w:id="520" w:author="Chad Jenison" w:date="2017-06-07T18:14:00Z">
          <w:r w:rsidRPr="0027023E" w:rsidDel="7749599F">
            <w:rPr>
              <w:rFonts w:asciiTheme="minorHAnsi" w:eastAsia="Times New Roman" w:hAnsiTheme="minorHAnsi"/>
              <w:color w:val="404040" w:themeColor="text1" w:themeTint="BF"/>
            </w:rPr>
            <w:delText>, in</w:delText>
          </w:r>
        </w:del>
        <w:r w:rsidRPr="0027023E">
          <w:rPr>
            <w:rFonts w:asciiTheme="minorHAnsi" w:eastAsia="Times New Roman" w:hAnsiTheme="minorHAnsi"/>
            <w:color w:val="404040" w:themeColor="text1" w:themeTint="BF"/>
          </w:rPr>
          <w:t xml:space="preserve"> </w:t>
        </w:r>
      </w:ins>
      <w:ins w:id="521" w:author="Chad Jenison" w:date="2017-06-07T17:07:00Z">
        <w:r w:rsidR="483C4998" w:rsidRPr="0027023E">
          <w:rPr>
            <w:rFonts w:asciiTheme="minorHAnsi" w:eastAsia="Times New Roman" w:hAnsiTheme="minorHAnsi"/>
            <w:color w:val="000000" w:themeColor="text1"/>
            <w:rPrChange w:id="522" w:author="Brad Scherer" w:date="2017-06-20T16:40:00Z">
              <w:rPr/>
            </w:rPrChange>
          </w:rPr>
          <w:t xml:space="preserve">BIG-IP </w:t>
        </w:r>
      </w:ins>
      <w:ins w:id="523" w:author="Jack Fenimore" w:date="2017-06-06T16:39:00Z">
        <w:r w:rsidRPr="0027023E">
          <w:rPr>
            <w:rFonts w:asciiTheme="minorHAnsi" w:eastAsia="Times New Roman" w:hAnsiTheme="minorHAnsi"/>
            <w:color w:val="404040" w:themeColor="text1" w:themeTint="BF"/>
          </w:rPr>
          <w:t>ASM</w:t>
        </w:r>
      </w:ins>
      <w:ins w:id="524" w:author="Chad Jenison" w:date="2017-06-07T18:12:00Z">
        <w:r w:rsidR="2DDF4E6F" w:rsidRPr="0027023E">
          <w:rPr>
            <w:rFonts w:asciiTheme="minorHAnsi" w:eastAsia="Times New Roman" w:hAnsiTheme="minorHAnsi"/>
            <w:color w:val="404040" w:themeColor="text1" w:themeTint="BF"/>
          </w:rPr>
          <w:t>,</w:t>
        </w:r>
      </w:ins>
      <w:ins w:id="525" w:author="Jack Fenimore" w:date="2017-06-06T16:39:00Z">
        <w:r w:rsidRPr="0027023E">
          <w:rPr>
            <w:rFonts w:asciiTheme="minorHAnsi" w:eastAsia="Times New Roman" w:hAnsiTheme="minorHAnsi"/>
            <w:color w:val="404040" w:themeColor="text1" w:themeTint="BF"/>
          </w:rPr>
          <w:t xml:space="preserve"> changes </w:t>
        </w:r>
      </w:ins>
      <w:ins w:id="526" w:author="Chad Jenison" w:date="2017-06-07T17:07:00Z">
        <w:r w:rsidR="483C4998" w:rsidRPr="008615C2">
          <w:rPr>
            <w:rFonts w:asciiTheme="minorHAnsi" w:eastAsia="Times New Roman" w:hAnsiTheme="minorHAnsi"/>
            <w:b/>
            <w:color w:val="404040" w:themeColor="text1" w:themeTint="BF"/>
            <w:rPrChange w:id="527" w:author="Brad Scherer" w:date="2017-06-20T16:43:00Z">
              <w:rPr>
                <w:rFonts w:asciiTheme="minorHAnsi" w:eastAsia="Times New Roman" w:hAnsiTheme="minorHAnsi"/>
                <w:color w:val="404040" w:themeColor="text1" w:themeTint="BF"/>
              </w:rPr>
            </w:rPrChange>
          </w:rPr>
          <w:t>must be saved first</w:t>
        </w:r>
        <w:r w:rsidR="483C4998" w:rsidRPr="0027023E">
          <w:rPr>
            <w:rFonts w:asciiTheme="minorHAnsi" w:eastAsia="Times New Roman" w:hAnsiTheme="minorHAnsi"/>
            <w:color w:val="404040" w:themeColor="text1" w:themeTint="BF"/>
          </w:rPr>
          <w:t xml:space="preserve"> and then at the time of the </w:t>
        </w:r>
      </w:ins>
      <w:ins w:id="528" w:author="Chad Jenison" w:date="2017-06-07T17:08:00Z">
        <w:r w:rsidR="7AEF4CD2" w:rsidRPr="0027023E">
          <w:rPr>
            <w:rFonts w:asciiTheme="minorHAnsi" w:eastAsia="Times New Roman" w:hAnsiTheme="minorHAnsi"/>
            <w:color w:val="404040" w:themeColor="text1" w:themeTint="BF"/>
          </w:rPr>
          <w:t xml:space="preserve">Administrator's choosing, they can be Applied </w:t>
        </w:r>
        <w:r w:rsidR="5550D3FE" w:rsidRPr="0027023E">
          <w:rPr>
            <w:rFonts w:asciiTheme="minorHAnsi" w:eastAsia="Times New Roman" w:hAnsiTheme="minorHAnsi"/>
            <w:color w:val="404040" w:themeColor="text1" w:themeTint="BF"/>
          </w:rPr>
          <w:t xml:space="preserve">(or activated) to BIG-IP ASM. This can be viewed as a "Deferred Commit" </w:t>
        </w:r>
      </w:ins>
      <w:ins w:id="529" w:author="Chad Jenison" w:date="2017-06-07T17:09:00Z">
        <w:r w:rsidR="53E14308" w:rsidRPr="0027023E">
          <w:rPr>
            <w:rFonts w:asciiTheme="minorHAnsi" w:eastAsia="Times New Roman" w:hAnsiTheme="minorHAnsi"/>
            <w:color w:val="404040" w:themeColor="text1" w:themeTint="BF"/>
          </w:rPr>
          <w:t>behavior.</w:t>
        </w:r>
      </w:ins>
      <w:ins w:id="530" w:author="Jack Fenimore" w:date="2017-06-06T16:39:00Z">
        <w:del w:id="531" w:author="Chad Jenison" w:date="2017-06-07T17:07:00Z">
          <w:r w:rsidRPr="0027023E" w:rsidDel="483C4998">
            <w:rPr>
              <w:rFonts w:asciiTheme="minorHAnsi" w:eastAsia="Times New Roman" w:hAnsiTheme="minorHAnsi"/>
              <w:color w:val="404040" w:themeColor="text1" w:themeTint="BF"/>
            </w:rPr>
            <w:delText xml:space="preserve">are queued </w:delText>
          </w:r>
        </w:del>
        <w:del w:id="532" w:author="Chad Jenison" w:date="2017-06-07T17:08:00Z">
          <w:r w:rsidRPr="0027023E" w:rsidDel="5550D3FE">
            <w:rPr>
              <w:rFonts w:asciiTheme="minorHAnsi" w:eastAsia="Times New Roman" w:hAnsiTheme="minorHAnsi"/>
              <w:color w:val="404040" w:themeColor="text1" w:themeTint="BF"/>
            </w:rPr>
            <w:delText>until the ASM Policy being edited is applied.</w:delText>
          </w:r>
        </w:del>
        <w:r w:rsidRPr="0027023E">
          <w:rPr>
            <w:rFonts w:asciiTheme="minorHAnsi" w:eastAsia="Times New Roman" w:hAnsiTheme="minorHAnsi"/>
            <w:color w:val="404040" w:themeColor="text1" w:themeTint="BF"/>
          </w:rPr>
          <w:t xml:space="preserve">  ASM allows for rollbacks of configuration.</w:t>
        </w:r>
      </w:ins>
    </w:p>
    <w:p w14:paraId="4CC0495E" w14:textId="665F2D50" w:rsidR="008D5249" w:rsidRPr="0027023E" w:rsidRDefault="005E0715" w:rsidP="00D7668A">
      <w:pPr>
        <w:pStyle w:val="F5B1"/>
        <w:numPr>
          <w:ilvl w:val="0"/>
          <w:numId w:val="0"/>
        </w:numPr>
        <w:contextualSpacing/>
        <w:rPr>
          <w:rFonts w:asciiTheme="minorHAnsi" w:hAnsiTheme="minorHAnsi"/>
          <w:szCs w:val="24"/>
        </w:rPr>
      </w:pPr>
      <w:ins w:id="533" w:author="Jack Fenimore" w:date="2017-06-02T14:40:00Z">
        <w:r w:rsidRPr="0027023E">
          <w:rPr>
            <w:rFonts w:asciiTheme="minorHAnsi" w:hAnsiTheme="minorHAnsi"/>
            <w:noProof/>
            <w:szCs w:val="24"/>
            <w:lang w:bidi="ar-SA"/>
            <w:rPrChange w:id="534" w:author="Brad Scherer" w:date="2017-06-20T16:40:00Z">
              <w:rPr>
                <w:noProof/>
                <w:lang w:bidi="ar-SA"/>
              </w:rPr>
            </w:rPrChange>
          </w:rPr>
          <w:lastRenderedPageBreak/>
          <w:drawing>
            <wp:inline distT="0" distB="0" distL="0" distR="0" wp14:anchorId="6C5A3957" wp14:editId="3AC55BC8">
              <wp:extent cx="5943600" cy="2156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6460"/>
                      </a:xfrm>
                      <a:prstGeom prst="rect">
                        <a:avLst/>
                      </a:prstGeom>
                    </pic:spPr>
                  </pic:pic>
                </a:graphicData>
              </a:graphic>
            </wp:inline>
          </w:drawing>
        </w:r>
      </w:ins>
      <w:commentRangeStart w:id="535"/>
      <w:del w:id="536" w:author="Jack Fenimore" w:date="2017-06-02T14:40:00Z">
        <w:r w:rsidR="00065627" w:rsidRPr="0027023E" w:rsidDel="005E0715">
          <w:rPr>
            <w:rFonts w:asciiTheme="minorHAnsi" w:hAnsiTheme="minorHAnsi"/>
            <w:noProof/>
            <w:szCs w:val="24"/>
            <w:lang w:bidi="ar-SA"/>
            <w:rPrChange w:id="537" w:author="Brad Scherer" w:date="2017-06-20T16:40:00Z">
              <w:rPr>
                <w:noProof/>
                <w:lang w:bidi="ar-SA"/>
              </w:rPr>
            </w:rPrChange>
          </w:rPr>
          <w:drawing>
            <wp:inline distT="0" distB="0" distL="0" distR="0" wp14:anchorId="193EBDA5" wp14:editId="03BCA773">
              <wp:extent cx="5943600" cy="1767205"/>
              <wp:effectExtent l="0" t="0" r="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7205"/>
                      </a:xfrm>
                      <a:prstGeom prst="rect">
                        <a:avLst/>
                      </a:prstGeom>
                    </pic:spPr>
                  </pic:pic>
                </a:graphicData>
              </a:graphic>
            </wp:inline>
          </w:drawing>
        </w:r>
      </w:del>
      <w:commentRangeEnd w:id="535"/>
      <w:r w:rsidR="004758A3" w:rsidRPr="0027023E">
        <w:rPr>
          <w:rStyle w:val="CommentReference"/>
          <w:rFonts w:asciiTheme="minorHAnsi" w:hAnsiTheme="minorHAnsi"/>
          <w:lang w:bidi="ar-SA"/>
          <w:rPrChange w:id="538" w:author="Brad Scherer" w:date="2017-06-20T16:40:00Z">
            <w:rPr>
              <w:rStyle w:val="CommentReference"/>
              <w:lang w:bidi="ar-SA"/>
            </w:rPr>
          </w:rPrChange>
        </w:rPr>
        <w:commentReference w:id="535"/>
      </w:r>
    </w:p>
    <w:p w14:paraId="7622E62D" w14:textId="77777777" w:rsidR="00D7668A" w:rsidRPr="0027023E" w:rsidRDefault="00D7668A" w:rsidP="00D7668A">
      <w:pPr>
        <w:pStyle w:val="F5B1"/>
        <w:numPr>
          <w:ilvl w:val="0"/>
          <w:numId w:val="0"/>
        </w:numPr>
        <w:contextualSpacing/>
        <w:rPr>
          <w:ins w:id="539" w:author="Joshua Murray" w:date="2017-06-04T01:42:00Z"/>
          <w:rFonts w:asciiTheme="minorHAnsi" w:hAnsiTheme="minorHAnsi"/>
          <w:szCs w:val="24"/>
        </w:rPr>
      </w:pPr>
    </w:p>
    <w:p w14:paraId="003403A3" w14:textId="5A115409" w:rsidR="00EE77F2" w:rsidRPr="0027023E" w:rsidRDefault="00210189">
      <w:pPr>
        <w:pStyle w:val="F5H2"/>
        <w:ind w:left="0" w:firstLine="0"/>
        <w:rPr>
          <w:rFonts w:asciiTheme="minorHAnsi" w:hAnsiTheme="minorHAnsi"/>
          <w:color w:val="000000" w:themeColor="text1"/>
          <w:rPrChange w:id="540" w:author="Brad Scherer" w:date="2017-06-20T16:40:00Z">
            <w:rPr/>
          </w:rPrChange>
        </w:rPr>
        <w:pPrChange w:id="541" w:author="Chad Jenison" w:date="2017-06-07T16:56:00Z">
          <w:pPr>
            <w:pStyle w:val="F5H2"/>
          </w:pPr>
        </w:pPrChange>
      </w:pPr>
      <w:bookmarkStart w:id="542" w:name="_Toc484532077"/>
      <w:ins w:id="543" w:author="Brad Scherer [2]" w:date="2017-06-04T22:58:00Z">
        <w:r w:rsidRPr="0027023E">
          <w:rPr>
            <w:rFonts w:asciiTheme="minorHAnsi" w:hAnsiTheme="minorHAnsi"/>
            <w:color w:val="000000" w:themeColor="text1"/>
          </w:rPr>
          <w:t>Verify</w:t>
        </w:r>
      </w:ins>
      <w:ins w:id="544" w:author="Joshua Murray" w:date="2017-06-04T01:42:00Z">
        <w:del w:id="545" w:author="Brad Scherer [2]" w:date="2017-06-04T22:58:00Z">
          <w:r w:rsidR="00EE77F2" w:rsidRPr="0027023E" w:rsidDel="00210189">
            <w:rPr>
              <w:rFonts w:asciiTheme="minorHAnsi" w:hAnsiTheme="minorHAnsi"/>
              <w:color w:val="000000" w:themeColor="text1"/>
            </w:rPr>
            <w:delText>Apply</w:delText>
          </w:r>
        </w:del>
        <w:r w:rsidR="00EE77F2" w:rsidRPr="0027023E">
          <w:rPr>
            <w:rFonts w:asciiTheme="minorHAnsi" w:hAnsiTheme="minorHAnsi"/>
            <w:color w:val="000000" w:themeColor="text1"/>
          </w:rPr>
          <w:t xml:space="preserve"> ASM Profile</w:t>
        </w:r>
      </w:ins>
      <w:ins w:id="546" w:author="Brad Scherer [2]" w:date="2017-06-04T22:58:00Z">
        <w:r w:rsidRPr="0027023E">
          <w:rPr>
            <w:rFonts w:asciiTheme="minorHAnsi" w:hAnsiTheme="minorHAnsi"/>
            <w:color w:val="000000" w:themeColor="text1"/>
          </w:rPr>
          <w:t xml:space="preserve"> is Applied</w:t>
        </w:r>
      </w:ins>
      <w:bookmarkEnd w:id="542"/>
    </w:p>
    <w:p w14:paraId="667C3764" w14:textId="77777777" w:rsidR="00EE77F2" w:rsidRPr="0027023E" w:rsidRDefault="00EE77F2">
      <w:pPr>
        <w:pStyle w:val="ListParagraph"/>
        <w:numPr>
          <w:ilvl w:val="0"/>
          <w:numId w:val="49"/>
        </w:numPr>
        <w:shd w:val="clear" w:color="auto" w:fill="FCFCFC"/>
        <w:spacing w:before="100" w:beforeAutospacing="1" w:after="100" w:afterAutospacing="1" w:line="360" w:lineRule="atLeast"/>
        <w:rPr>
          <w:ins w:id="547" w:author="Joshua Murray" w:date="2017-06-04T01:42:00Z"/>
          <w:rFonts w:asciiTheme="minorHAnsi" w:eastAsia="Times New Roman" w:hAnsiTheme="minorHAnsi"/>
          <w:color w:val="404040"/>
        </w:rPr>
        <w:pPrChange w:id="548" w:author="Chad Jenison" w:date="2017-06-07T16:56:00Z">
          <w:pPr>
            <w:pStyle w:val="ListParagraph"/>
            <w:numPr>
              <w:numId w:val="49"/>
            </w:numPr>
            <w:shd w:val="clear" w:color="auto" w:fill="FCFCFC"/>
            <w:ind w:hanging="360"/>
          </w:pPr>
        </w:pPrChange>
      </w:pPr>
      <w:ins w:id="549" w:author="Joshua Murray" w:date="2017-06-04T01:42:00Z">
        <w:r w:rsidRPr="0027023E">
          <w:rPr>
            <w:rFonts w:asciiTheme="minorHAnsi" w:eastAsia="Times New Roman" w:hAnsiTheme="minorHAnsi"/>
            <w:color w:val="404040"/>
          </w:rPr>
          <w:t>Under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Local Traffic</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Virtual Servers</w:t>
        </w:r>
        <w:r w:rsidRPr="0027023E">
          <w:rPr>
            <w:rFonts w:asciiTheme="minorHAnsi" w:eastAsia="Times New Roman" w:hAnsiTheme="minorHAnsi"/>
            <w:color w:val="404040"/>
          </w:rPr>
          <w:t>, 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hackazon.f5demo.com_https_vs</w:t>
        </w:r>
        <w:r w:rsidRPr="0027023E">
          <w:rPr>
            <w:rFonts w:asciiTheme="minorHAnsi" w:eastAsia="Times New Roman" w:hAnsiTheme="minorHAnsi"/>
            <w:color w:val="404040"/>
          </w:rPr>
          <w:t>.</w:t>
        </w:r>
      </w:ins>
    </w:p>
    <w:p w14:paraId="4665D37E" w14:textId="77777777" w:rsidR="00EE77F2" w:rsidRPr="0027023E" w:rsidRDefault="00EE77F2">
      <w:pPr>
        <w:pStyle w:val="ListParagraph"/>
        <w:numPr>
          <w:ilvl w:val="0"/>
          <w:numId w:val="49"/>
        </w:numPr>
        <w:shd w:val="clear" w:color="auto" w:fill="FCFCFC"/>
        <w:spacing w:before="100" w:beforeAutospacing="1" w:after="100" w:afterAutospacing="1" w:line="360" w:lineRule="atLeast"/>
        <w:rPr>
          <w:ins w:id="550" w:author="Joshua Murray" w:date="2017-06-04T01:42:00Z"/>
          <w:rFonts w:asciiTheme="minorHAnsi" w:eastAsia="Times New Roman" w:hAnsiTheme="minorHAnsi"/>
          <w:color w:val="404040"/>
        </w:rPr>
        <w:pPrChange w:id="551" w:author="Chad Jenison" w:date="2017-06-07T16:56:00Z">
          <w:pPr>
            <w:pStyle w:val="ListParagraph"/>
            <w:numPr>
              <w:numId w:val="49"/>
            </w:numPr>
            <w:shd w:val="clear" w:color="auto" w:fill="FCFCFC"/>
            <w:ind w:hanging="360"/>
          </w:pPr>
        </w:pPrChange>
      </w:pPr>
      <w:ins w:id="552" w:author="Joshua Murray" w:date="2017-06-04T01:42:00Z">
        <w:r w:rsidRPr="0027023E">
          <w:rPr>
            <w:rFonts w:asciiTheme="minorHAnsi" w:eastAsia="Times New Roman" w:hAnsiTheme="minorHAnsi"/>
            <w:color w:val="404040"/>
          </w:rPr>
          <w:t>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Policies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tab at the top of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 xml:space="preserve">hackazon.f5demo.com_https_vs </w:t>
        </w:r>
        <w:r w:rsidRPr="0027023E">
          <w:rPr>
            <w:rStyle w:val="Strong"/>
            <w:rFonts w:asciiTheme="minorHAnsi" w:hAnsiTheme="minorHAnsi"/>
            <w:b w:val="0"/>
            <w:color w:val="404040"/>
            <w:rPrChange w:id="553" w:author="Brad Scherer" w:date="2017-06-20T16:40:00Z">
              <w:rPr>
                <w:rStyle w:val="Strong"/>
                <w:rFonts w:asciiTheme="minorHAnsi" w:hAnsiTheme="minorHAnsi"/>
                <w:color w:val="404040"/>
              </w:rPr>
            </w:rPrChange>
          </w:rPr>
          <w:t>d</w:t>
        </w:r>
        <w:r w:rsidRPr="0027023E">
          <w:rPr>
            <w:rFonts w:asciiTheme="minorHAnsi" w:eastAsia="Times New Roman" w:hAnsiTheme="minorHAnsi"/>
            <w:color w:val="404040"/>
          </w:rPr>
          <w:t>etails menu.</w:t>
        </w:r>
      </w:ins>
    </w:p>
    <w:p w14:paraId="4B6F5AAB" w14:textId="6A7E5066" w:rsidR="00EE77F2" w:rsidRPr="0027023E" w:rsidDel="00781D09" w:rsidRDefault="00EE77F2">
      <w:pPr>
        <w:pStyle w:val="ListParagraph"/>
        <w:numPr>
          <w:ilvl w:val="0"/>
          <w:numId w:val="49"/>
        </w:numPr>
        <w:shd w:val="clear" w:color="auto" w:fill="FCFCFC"/>
        <w:spacing w:before="100" w:beforeAutospacing="1" w:after="100" w:afterAutospacing="1" w:line="360" w:lineRule="atLeast"/>
        <w:rPr>
          <w:del w:id="554" w:author="Brad Scherer [2]" w:date="2017-06-04T22:59:00Z"/>
          <w:rFonts w:asciiTheme="minorHAnsi" w:eastAsia="Times New Roman" w:hAnsiTheme="minorHAnsi"/>
          <w:color w:val="404040"/>
        </w:rPr>
      </w:pPr>
      <w:ins w:id="555" w:author="Joshua Murray" w:date="2017-06-04T01:42:00Z">
        <w:r w:rsidRPr="0027023E">
          <w:rPr>
            <w:rFonts w:asciiTheme="minorHAnsi" w:eastAsia="Times New Roman" w:hAnsiTheme="minorHAnsi"/>
            <w:color w:val="404040"/>
          </w:rPr>
          <w:t>In the</w:t>
        </w:r>
        <w:r w:rsidRPr="0027023E">
          <w:rPr>
            <w:rStyle w:val="apple-converted-space"/>
            <w:rFonts w:asciiTheme="minorHAnsi" w:eastAsia="Times New Roman" w:hAnsiTheme="minorHAnsi"/>
            <w:color w:val="404040"/>
          </w:rPr>
          <w:t> </w:t>
        </w:r>
      </w:ins>
      <w:ins w:id="556" w:author="Joshua Murray" w:date="2017-06-04T01:43:00Z">
        <w:r w:rsidR="005A11CB" w:rsidRPr="0027023E">
          <w:rPr>
            <w:rStyle w:val="Strong"/>
            <w:rFonts w:asciiTheme="minorHAnsi" w:hAnsiTheme="minorHAnsi"/>
            <w:color w:val="404040"/>
          </w:rPr>
          <w:t xml:space="preserve">Application Security Policy </w:t>
        </w:r>
      </w:ins>
      <w:ins w:id="557" w:author="Joshua Murray" w:date="2017-06-04T01:42:00Z">
        <w:r w:rsidRPr="0027023E">
          <w:rPr>
            <w:rFonts w:asciiTheme="minorHAnsi" w:eastAsia="Times New Roman" w:hAnsiTheme="minorHAnsi"/>
            <w:color w:val="404040"/>
          </w:rPr>
          <w:t xml:space="preserve">drop down menu, </w:t>
        </w:r>
      </w:ins>
      <w:ins w:id="558" w:author="Brad Scherer [2]" w:date="2017-06-04T22:58:00Z">
        <w:r w:rsidR="00210189" w:rsidRPr="0027023E">
          <w:rPr>
            <w:rFonts w:asciiTheme="minorHAnsi" w:eastAsia="Times New Roman" w:hAnsiTheme="minorHAnsi"/>
            <w:color w:val="404040"/>
          </w:rPr>
          <w:t xml:space="preserve">ensure Application Security Policy is </w:t>
        </w:r>
      </w:ins>
      <w:ins w:id="559" w:author="Joshua Murray" w:date="2017-06-04T01:42:00Z">
        <w:del w:id="560" w:author="Brad Scherer [2]" w:date="2017-06-04T22:58:00Z">
          <w:r w:rsidRPr="0027023E" w:rsidDel="00210189">
            <w:rPr>
              <w:rFonts w:asciiTheme="minorHAnsi" w:eastAsia="Times New Roman" w:hAnsiTheme="minorHAnsi"/>
              <w:color w:val="404040"/>
            </w:rPr>
            <w:delText>select</w:delText>
          </w:r>
          <w:r w:rsidRPr="0027023E" w:rsidDel="00210189">
            <w:rPr>
              <w:rStyle w:val="apple-converted-space"/>
              <w:rFonts w:asciiTheme="minorHAnsi" w:eastAsia="Times New Roman" w:hAnsiTheme="minorHAnsi"/>
              <w:color w:val="404040"/>
            </w:rPr>
            <w:delText> </w:delText>
          </w:r>
        </w:del>
        <w:r w:rsidRPr="0027023E">
          <w:rPr>
            <w:rStyle w:val="Strong"/>
            <w:rFonts w:asciiTheme="minorHAnsi" w:hAnsiTheme="minorHAnsi"/>
            <w:color w:val="404040"/>
          </w:rPr>
          <w:t>Enabled...</w:t>
        </w:r>
      </w:ins>
      <w:ins w:id="561" w:author="Joshua Murray" w:date="2017-06-04T01:43:00Z">
        <w:r w:rsidR="005A11CB" w:rsidRPr="0027023E">
          <w:rPr>
            <w:rFonts w:asciiTheme="minorHAnsi" w:eastAsia="Times New Roman" w:hAnsiTheme="minorHAnsi"/>
            <w:color w:val="404040"/>
          </w:rPr>
          <w:t xml:space="preserve"> and the</w:t>
        </w:r>
        <w:del w:id="562" w:author="Brad Scherer [2]" w:date="2017-06-04T22:58:00Z">
          <w:r w:rsidR="005A11CB" w:rsidRPr="0027023E" w:rsidDel="00210189">
            <w:rPr>
              <w:rFonts w:asciiTheme="minorHAnsi" w:eastAsia="Times New Roman" w:hAnsiTheme="minorHAnsi"/>
              <w:color w:val="404040"/>
            </w:rPr>
            <w:delText>n</w:delText>
          </w:r>
        </w:del>
      </w:ins>
      <w:ins w:id="563" w:author="Brad Scherer [2]" w:date="2017-06-04T22:59:00Z">
        <w:r w:rsidR="00210189" w:rsidRPr="0027023E">
          <w:rPr>
            <w:rFonts w:asciiTheme="minorHAnsi" w:eastAsia="Times New Roman" w:hAnsiTheme="minorHAnsi"/>
            <w:color w:val="404040"/>
          </w:rPr>
          <w:t xml:space="preserve"> </w:t>
        </w:r>
      </w:ins>
      <w:ins w:id="564" w:author="Joshua Murray" w:date="2017-06-04T01:43:00Z">
        <w:del w:id="565" w:author="Brad Scherer [2]" w:date="2017-06-04T22:59:00Z">
          <w:r w:rsidR="005A11CB" w:rsidRPr="0027023E" w:rsidDel="00210189">
            <w:rPr>
              <w:rFonts w:asciiTheme="minorHAnsi" w:eastAsia="Times New Roman" w:hAnsiTheme="minorHAnsi"/>
              <w:color w:val="404040"/>
            </w:rPr>
            <w:delText xml:space="preserve"> in the </w:delText>
          </w:r>
        </w:del>
        <w:r w:rsidR="005A11CB" w:rsidRPr="0027023E">
          <w:rPr>
            <w:rFonts w:asciiTheme="minorHAnsi" w:eastAsia="Times New Roman" w:hAnsiTheme="minorHAnsi"/>
            <w:b/>
            <w:bCs/>
            <w:color w:val="404040"/>
            <w:rPrChange w:id="566" w:author="Brad Scherer" w:date="2017-06-20T16:40:00Z">
              <w:rPr>
                <w:rFonts w:asciiTheme="minorHAnsi" w:eastAsia="Times New Roman" w:hAnsiTheme="minorHAnsi"/>
                <w:color w:val="404040"/>
              </w:rPr>
            </w:rPrChange>
          </w:rPr>
          <w:t>Policy:</w:t>
        </w:r>
        <w:r w:rsidR="005A11CB" w:rsidRPr="0027023E">
          <w:rPr>
            <w:rFonts w:asciiTheme="minorHAnsi" w:eastAsia="Times New Roman" w:hAnsiTheme="minorHAnsi"/>
            <w:color w:val="404040"/>
          </w:rPr>
          <w:t xml:space="preserve"> drop-down select</w:t>
        </w:r>
      </w:ins>
      <w:ins w:id="567" w:author="Brad Scherer [2]" w:date="2017-06-04T22:59:00Z">
        <w:r w:rsidR="00210189" w:rsidRPr="0027023E">
          <w:rPr>
            <w:rFonts w:asciiTheme="minorHAnsi" w:eastAsia="Times New Roman" w:hAnsiTheme="minorHAnsi"/>
            <w:color w:val="404040"/>
          </w:rPr>
          <w:t>ion shows</w:t>
        </w:r>
      </w:ins>
      <w:ins w:id="568" w:author="Joshua Murray" w:date="2017-06-04T01:43:00Z">
        <w:r w:rsidR="005A11CB" w:rsidRPr="0027023E">
          <w:rPr>
            <w:rFonts w:asciiTheme="minorHAnsi" w:eastAsia="Times New Roman" w:hAnsiTheme="minorHAnsi"/>
            <w:color w:val="404040"/>
          </w:rPr>
          <w:t xml:space="preserve"> the </w:t>
        </w:r>
        <w:proofErr w:type="spellStart"/>
        <w:r w:rsidR="005A11CB" w:rsidRPr="0027023E">
          <w:rPr>
            <w:rFonts w:asciiTheme="minorHAnsi" w:eastAsia="Times New Roman" w:hAnsiTheme="minorHAnsi"/>
            <w:color w:val="404040"/>
          </w:rPr>
          <w:t>hackazon_asm</w:t>
        </w:r>
        <w:proofErr w:type="spellEnd"/>
        <w:r w:rsidR="005A11CB" w:rsidRPr="0027023E">
          <w:rPr>
            <w:rFonts w:asciiTheme="minorHAnsi" w:eastAsia="Times New Roman" w:hAnsiTheme="minorHAnsi"/>
            <w:color w:val="404040"/>
          </w:rPr>
          <w:t xml:space="preserve"> policy.</w:t>
        </w:r>
      </w:ins>
    </w:p>
    <w:p w14:paraId="070764CC" w14:textId="77777777" w:rsidR="00781D09" w:rsidRPr="0027023E" w:rsidRDefault="00781D0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000000" w:themeColor="text1"/>
          <w:rPrChange w:id="569" w:author="Brad Scherer" w:date="2017-06-20T16:40:00Z">
            <w:rPr/>
          </w:rPrChange>
        </w:rPr>
        <w:pPrChange w:id="570" w:author="Chad Jenison" w:date="2017-06-07T16:58:00Z">
          <w:pPr>
            <w:pStyle w:val="F5B1"/>
            <w:numPr>
              <w:numId w:val="0"/>
            </w:numPr>
            <w:ind w:left="0" w:firstLine="0"/>
            <w:contextualSpacing/>
          </w:pPr>
        </w:pPrChange>
      </w:pPr>
    </w:p>
    <w:p w14:paraId="47120ABC" w14:textId="2184E5D6" w:rsidR="00EE77F2" w:rsidRPr="0027023E" w:rsidDel="00210189" w:rsidRDefault="00781D09">
      <w:pPr>
        <w:pStyle w:val="ListParagraph"/>
        <w:numPr>
          <w:ilvl w:val="0"/>
          <w:numId w:val="49"/>
        </w:numPr>
        <w:shd w:val="clear" w:color="auto" w:fill="FCFCFC"/>
        <w:spacing w:before="100" w:beforeAutospacing="1" w:after="100" w:afterAutospacing="1" w:line="360" w:lineRule="atLeast"/>
        <w:rPr>
          <w:ins w:id="571" w:author="Joshua Murray" w:date="2017-06-04T01:42:00Z"/>
          <w:del w:id="572" w:author="Brad Scherer [2]" w:date="2017-06-04T22:59:00Z"/>
          <w:rFonts w:asciiTheme="minorHAnsi" w:eastAsia="Times New Roman" w:hAnsiTheme="minorHAnsi"/>
          <w:color w:val="404040"/>
        </w:rPr>
      </w:pPr>
      <w:ins w:id="573" w:author="Brad Scherer [2]" w:date="2017-06-04T22:59:00Z">
        <w:r w:rsidRPr="0027023E">
          <w:rPr>
            <w:rFonts w:asciiTheme="minorHAnsi" w:eastAsia="Times New Roman" w:hAnsiTheme="minorHAnsi"/>
            <w:color w:val="404040"/>
          </w:rPr>
          <w:t xml:space="preserve">Notice Log Profile is set to </w:t>
        </w:r>
        <w:r w:rsidRPr="0027023E">
          <w:rPr>
            <w:rFonts w:asciiTheme="minorHAnsi" w:eastAsia="Times New Roman" w:hAnsiTheme="minorHAnsi"/>
            <w:b/>
            <w:bCs/>
            <w:color w:val="404040"/>
            <w:rPrChange w:id="574" w:author="Brad Scherer" w:date="2017-06-20T16:40:00Z">
              <w:rPr>
                <w:rFonts w:asciiTheme="minorHAnsi" w:eastAsia="Times New Roman" w:hAnsiTheme="minorHAnsi"/>
                <w:color w:val="404040"/>
              </w:rPr>
            </w:rPrChange>
          </w:rPr>
          <w:t>Disabled</w:t>
        </w:r>
      </w:ins>
      <w:ins w:id="575" w:author="Joshua Murray" w:date="2017-06-04T01:42:00Z">
        <w:del w:id="576" w:author="Brad Scherer [2]" w:date="2017-06-04T22:59:00Z">
          <w:r w:rsidR="00EE77F2" w:rsidRPr="0027023E" w:rsidDel="00210189">
            <w:rPr>
              <w:rFonts w:asciiTheme="minorHAnsi" w:eastAsia="Times New Roman" w:hAnsiTheme="minorHAnsi"/>
              <w:color w:val="404040"/>
            </w:rPr>
            <w:delText>Click on the</w:delText>
          </w:r>
          <w:r w:rsidR="00EE77F2" w:rsidRPr="0027023E" w:rsidDel="00210189">
            <w:rPr>
              <w:rStyle w:val="apple-converted-space"/>
              <w:rFonts w:asciiTheme="minorHAnsi" w:eastAsia="Times New Roman" w:hAnsiTheme="minorHAnsi"/>
              <w:color w:val="404040"/>
            </w:rPr>
            <w:delText> </w:delText>
          </w:r>
          <w:r w:rsidR="00EE77F2" w:rsidRPr="0027023E" w:rsidDel="00210189">
            <w:rPr>
              <w:rStyle w:val="Strong"/>
              <w:rFonts w:asciiTheme="minorHAnsi" w:hAnsiTheme="minorHAnsi"/>
              <w:color w:val="404040"/>
            </w:rPr>
            <w:delText>Update</w:delText>
          </w:r>
          <w:r w:rsidR="00EE77F2" w:rsidRPr="0027023E" w:rsidDel="00210189">
            <w:rPr>
              <w:rStyle w:val="apple-converted-space"/>
              <w:rFonts w:asciiTheme="minorHAnsi" w:eastAsia="Times New Roman" w:hAnsiTheme="minorHAnsi"/>
              <w:color w:val="404040"/>
            </w:rPr>
            <w:delText> </w:delText>
          </w:r>
          <w:r w:rsidR="00EE77F2" w:rsidRPr="0027023E" w:rsidDel="00210189">
            <w:rPr>
              <w:rFonts w:asciiTheme="minorHAnsi" w:eastAsia="Times New Roman" w:hAnsiTheme="minorHAnsi"/>
              <w:color w:val="404040"/>
            </w:rPr>
            <w:delText>button to apply the policy.</w:delText>
          </w:r>
        </w:del>
      </w:ins>
    </w:p>
    <w:p w14:paraId="004FB212" w14:textId="77777777" w:rsidR="00EE77F2" w:rsidRPr="0027023E" w:rsidRDefault="00EE77F2" w:rsidP="65A08528">
      <w:pPr>
        <w:pStyle w:val="ListParagraph"/>
        <w:numPr>
          <w:ilvl w:val="0"/>
          <w:numId w:val="49"/>
        </w:numPr>
        <w:shd w:val="clear" w:color="auto" w:fill="FCFCFC"/>
        <w:spacing w:before="100" w:beforeAutospacing="1" w:after="100" w:afterAutospacing="1" w:line="360" w:lineRule="atLeast"/>
        <w:rPr>
          <w:rFonts w:asciiTheme="minorHAnsi" w:hAnsiTheme="minorHAnsi"/>
          <w:rPrChange w:id="577" w:author="Brad Scherer" w:date="2017-06-20T16:40:00Z">
            <w:rPr/>
          </w:rPrChange>
        </w:rPr>
      </w:pPr>
    </w:p>
    <w:p w14:paraId="0564DCF5" w14:textId="0215132E" w:rsidR="00D7668A" w:rsidRPr="0027023E" w:rsidRDefault="00D7668A">
      <w:pPr>
        <w:pStyle w:val="F5H2"/>
        <w:rPr>
          <w:rFonts w:asciiTheme="minorHAnsi" w:hAnsiTheme="minorHAnsi"/>
          <w:color w:val="000000" w:themeColor="text1"/>
        </w:rPr>
      </w:pPr>
      <w:bookmarkStart w:id="578" w:name="_Toc484532078"/>
      <w:r w:rsidRPr="0027023E">
        <w:rPr>
          <w:rFonts w:asciiTheme="minorHAnsi" w:hAnsiTheme="minorHAnsi"/>
          <w:color w:val="000000" w:themeColor="text1"/>
        </w:rPr>
        <w:t>Create Application Security Logging Profile</w:t>
      </w:r>
      <w:bookmarkEnd w:id="578"/>
    </w:p>
    <w:p w14:paraId="53220C8D" w14:textId="1FF74A95" w:rsidR="00A96749" w:rsidRPr="0027023E" w:rsidRDefault="00555F20">
      <w:pPr>
        <w:pStyle w:val="ListParagraph"/>
        <w:numPr>
          <w:ilvl w:val="0"/>
          <w:numId w:val="50"/>
        </w:numPr>
        <w:shd w:val="clear" w:color="auto" w:fill="FCFCFC"/>
        <w:spacing w:before="100" w:beforeAutospacing="1" w:after="100" w:afterAutospacing="1" w:line="360" w:lineRule="atLeast"/>
        <w:rPr>
          <w:rFonts w:asciiTheme="minorHAnsi" w:eastAsia="Times New Roman" w:hAnsiTheme="minorHAnsi"/>
          <w:color w:val="000000" w:themeColor="text1"/>
          <w:rPrChange w:id="579" w:author="Brad Scherer" w:date="2017-06-20T16:40:00Z">
            <w:rPr/>
          </w:rPrChange>
        </w:rPr>
        <w:pPrChange w:id="580" w:author="Chad Jenison" w:date="2017-06-07T17:11:00Z">
          <w:pPr>
            <w:pStyle w:val="ListParagraph"/>
            <w:numPr>
              <w:numId w:val="50"/>
            </w:numPr>
            <w:shd w:val="clear" w:color="auto" w:fill="FCFCFC"/>
            <w:ind w:hanging="360"/>
          </w:pPr>
        </w:pPrChange>
      </w:pPr>
      <w:ins w:id="581" w:author="Brad Scherer [2]" w:date="2017-06-04T23:01:00Z">
        <w:del w:id="582" w:author="Chad Jenison" w:date="2017-06-07T17:10:00Z">
          <w:r w:rsidRPr="0027023E" w:rsidDel="580D6276">
            <w:rPr>
              <w:rFonts w:asciiTheme="minorHAnsi" w:eastAsia="Times New Roman" w:hAnsiTheme="minorHAnsi"/>
              <w:color w:val="404040"/>
            </w:rPr>
            <w:delText xml:space="preserve">Open a new tab </w:delText>
          </w:r>
        </w:del>
      </w:ins>
      <w:ins w:id="583" w:author="Brad Scherer [2]" w:date="2017-06-04T23:02:00Z">
        <w:del w:id="584" w:author="Chad Jenison" w:date="2017-06-07T17:10:00Z">
          <w:r w:rsidRPr="0027023E" w:rsidDel="580D6276">
            <w:rPr>
              <w:rFonts w:asciiTheme="minorHAnsi" w:eastAsia="Times New Roman" w:hAnsiTheme="minorHAnsi"/>
              <w:color w:val="404040"/>
            </w:rPr>
            <w:delText>for</w:delText>
          </w:r>
        </w:del>
      </w:ins>
      <w:ins w:id="585" w:author="Brad Scherer [2]" w:date="2017-06-04T23:01:00Z">
        <w:del w:id="586" w:author="Chad Jenison" w:date="2017-06-07T17:10:00Z">
          <w:r w:rsidRPr="0027023E" w:rsidDel="580D6276">
            <w:rPr>
              <w:rFonts w:asciiTheme="minorHAnsi" w:eastAsia="Times New Roman" w:hAnsiTheme="minorHAnsi"/>
              <w:color w:val="404040"/>
            </w:rPr>
            <w:delText xml:space="preserve"> t</w:delText>
          </w:r>
        </w:del>
      </w:ins>
      <w:del w:id="587" w:author="Brad Scherer [2]" w:date="2017-06-04T23:01:00Z">
        <w:r w:rsidR="00A96749" w:rsidRPr="0027023E" w:rsidDel="00555F20">
          <w:rPr>
            <w:rFonts w:asciiTheme="minorHAnsi" w:eastAsia="Times New Roman" w:hAnsiTheme="minorHAnsi"/>
            <w:color w:val="404040"/>
          </w:rPr>
          <w:delText>In t</w:delText>
        </w:r>
      </w:del>
      <w:ins w:id="588" w:author="Chad Jenison" w:date="2017-06-07T17:10:00Z">
        <w:r w:rsidR="580D6276" w:rsidRPr="0027023E">
          <w:rPr>
            <w:rFonts w:asciiTheme="minorHAnsi" w:eastAsia="Times New Roman" w:hAnsiTheme="minorHAnsi"/>
            <w:color w:val="404040"/>
          </w:rPr>
          <w:t>I</w:t>
        </w:r>
      </w:ins>
      <w:ins w:id="589" w:author="Chad Jenison" w:date="2017-06-07T17:11:00Z">
        <w:r w:rsidR="25CE62E1" w:rsidRPr="0027023E">
          <w:rPr>
            <w:rFonts w:asciiTheme="minorHAnsi" w:eastAsia="Times New Roman" w:hAnsiTheme="minorHAnsi"/>
            <w:color w:val="404040"/>
          </w:rPr>
          <w:t>n the</w:t>
        </w:r>
        <w:r w:rsidR="580D6276" w:rsidRPr="0027023E">
          <w:rPr>
            <w:rFonts w:asciiTheme="minorHAnsi" w:eastAsia="Times New Roman" w:hAnsiTheme="minorHAnsi"/>
            <w:color w:val="404040"/>
          </w:rPr>
          <w:t xml:space="preserve"> Configuration Utility</w:t>
        </w:r>
        <w:r w:rsidR="25CE62E1" w:rsidRPr="0027023E">
          <w:rPr>
            <w:rFonts w:asciiTheme="minorHAnsi" w:eastAsia="Times New Roman" w:hAnsiTheme="minorHAnsi"/>
            <w:color w:val="404040"/>
          </w:rPr>
          <w:t>,</w:t>
        </w:r>
      </w:ins>
      <w:del w:id="590" w:author="Chad Jenison" w:date="2017-06-07T17:10:00Z">
        <w:r w:rsidR="00A96749" w:rsidRPr="0027023E" w:rsidDel="580D6276">
          <w:rPr>
            <w:rFonts w:asciiTheme="minorHAnsi" w:eastAsia="Times New Roman" w:hAnsiTheme="minorHAnsi"/>
            <w:color w:val="404040"/>
          </w:rPr>
          <w:delText>he</w:delText>
        </w:r>
      </w:del>
      <w:del w:id="591" w:author="Chad Jenison" w:date="2017-06-07T17:11:00Z">
        <w:r w:rsidR="00A96749" w:rsidRPr="0027023E" w:rsidDel="25CE62E1">
          <w:rPr>
            <w:rFonts w:asciiTheme="minorHAnsi" w:eastAsia="Times New Roman" w:hAnsiTheme="minorHAnsi"/>
            <w:color w:val="404040"/>
          </w:rPr>
          <w:delText xml:space="preserve"> Configuration Utility</w:delText>
        </w:r>
      </w:del>
      <w:ins w:id="592" w:author="Brad Scherer [2]" w:date="2017-06-04T23:01:00Z">
        <w:del w:id="593" w:author="Chad Jenison" w:date="2017-06-07T17:11:00Z">
          <w:r w:rsidRPr="0027023E" w:rsidDel="25CE62E1">
            <w:rPr>
              <w:rFonts w:asciiTheme="minorHAnsi" w:eastAsia="Times New Roman" w:hAnsiTheme="minorHAnsi"/>
              <w:color w:val="404040"/>
            </w:rPr>
            <w:delText xml:space="preserve"> and</w:delText>
          </w:r>
        </w:del>
        <w:r w:rsidRPr="0027023E">
          <w:rPr>
            <w:rFonts w:asciiTheme="minorHAnsi" w:eastAsia="Times New Roman" w:hAnsiTheme="minorHAnsi"/>
            <w:color w:val="404040"/>
          </w:rPr>
          <w:t xml:space="preserve"> navigate to</w:t>
        </w:r>
      </w:ins>
      <w:del w:id="594" w:author="Brad Scherer [2]" w:date="2017-06-04T23:01:00Z">
        <w:r w:rsidR="00A96749" w:rsidRPr="0027023E" w:rsidDel="00555F20">
          <w:rPr>
            <w:rFonts w:asciiTheme="minorHAnsi" w:eastAsia="Times New Roman" w:hAnsiTheme="minorHAnsi"/>
            <w:color w:val="404040"/>
          </w:rPr>
          <w:delText>,</w:delText>
        </w:r>
      </w:del>
      <w:ins w:id="595" w:author="Brad Scherer [2]" w:date="2017-06-04T23:02:00Z">
        <w:r w:rsidRPr="0027023E">
          <w:rPr>
            <w:rFonts w:asciiTheme="minorHAnsi" w:eastAsia="Times New Roman" w:hAnsiTheme="minorHAnsi"/>
            <w:color w:val="404040"/>
          </w:rPr>
          <w:t xml:space="preserve">: </w:t>
        </w:r>
      </w:ins>
      <w:del w:id="596" w:author="Brad Scherer [2]" w:date="2017-06-04T23:02:00Z">
        <w:r w:rsidR="00A96749" w:rsidRPr="0027023E" w:rsidDel="00555F20">
          <w:rPr>
            <w:rFonts w:asciiTheme="minorHAnsi" w:eastAsia="Times New Roman" w:hAnsiTheme="minorHAnsi"/>
            <w:color w:val="404040"/>
          </w:rPr>
          <w:delText xml:space="preserve"> open the</w:delText>
        </w:r>
      </w:del>
      <w:r w:rsidR="00A96749" w:rsidRPr="0027023E">
        <w:rPr>
          <w:rStyle w:val="apple-converted-space"/>
          <w:rFonts w:asciiTheme="minorHAnsi" w:eastAsia="Times New Roman" w:hAnsiTheme="minorHAnsi"/>
          <w:color w:val="404040"/>
        </w:rPr>
        <w:t> </w:t>
      </w:r>
      <w:r w:rsidR="00A96749" w:rsidRPr="0027023E">
        <w:rPr>
          <w:rStyle w:val="Strong"/>
          <w:rFonts w:asciiTheme="minorHAnsi" w:hAnsiTheme="minorHAnsi"/>
          <w:color w:val="404040"/>
        </w:rPr>
        <w:t>Security</w:t>
      </w:r>
      <w:r w:rsidR="00A96749" w:rsidRPr="0027023E">
        <w:rPr>
          <w:rStyle w:val="apple-converted-space"/>
          <w:rFonts w:asciiTheme="minorHAnsi" w:eastAsia="Times New Roman" w:hAnsiTheme="minorHAnsi"/>
          <w:color w:val="404040"/>
        </w:rPr>
        <w:t> </w:t>
      </w:r>
      <w:r w:rsidR="00A96749" w:rsidRPr="0027023E">
        <w:rPr>
          <w:rFonts w:asciiTheme="minorHAnsi" w:eastAsia="Times New Roman" w:hAnsiTheme="minorHAnsi"/>
          <w:color w:val="404040"/>
        </w:rPr>
        <w:t>&gt;</w:t>
      </w:r>
      <w:r w:rsidR="00A96749" w:rsidRPr="0027023E">
        <w:rPr>
          <w:rStyle w:val="apple-converted-space"/>
          <w:rFonts w:asciiTheme="minorHAnsi" w:eastAsia="Times New Roman" w:hAnsiTheme="minorHAnsi"/>
          <w:color w:val="404040"/>
        </w:rPr>
        <w:t> </w:t>
      </w:r>
      <w:r w:rsidR="00A96749" w:rsidRPr="0027023E">
        <w:rPr>
          <w:rStyle w:val="Strong"/>
          <w:rFonts w:asciiTheme="minorHAnsi" w:hAnsiTheme="minorHAnsi"/>
          <w:color w:val="404040"/>
        </w:rPr>
        <w:t>Event Logs</w:t>
      </w:r>
      <w:r w:rsidR="00A96749" w:rsidRPr="0027023E">
        <w:rPr>
          <w:rStyle w:val="apple-converted-space"/>
          <w:rFonts w:asciiTheme="minorHAnsi" w:eastAsia="Times New Roman" w:hAnsiTheme="minorHAnsi"/>
          <w:color w:val="404040"/>
        </w:rPr>
        <w:t> </w:t>
      </w:r>
      <w:r w:rsidR="00A96749" w:rsidRPr="0027023E">
        <w:rPr>
          <w:rFonts w:asciiTheme="minorHAnsi" w:eastAsia="Times New Roman" w:hAnsiTheme="minorHAnsi"/>
          <w:color w:val="404040"/>
        </w:rPr>
        <w:t>&gt;</w:t>
      </w:r>
      <w:r w:rsidR="00A96749" w:rsidRPr="0027023E">
        <w:rPr>
          <w:rStyle w:val="apple-converted-space"/>
          <w:rFonts w:asciiTheme="minorHAnsi" w:eastAsia="Times New Roman" w:hAnsiTheme="minorHAnsi"/>
          <w:color w:val="404040"/>
        </w:rPr>
        <w:t> </w:t>
      </w:r>
      <w:r w:rsidR="00A96749" w:rsidRPr="0027023E">
        <w:rPr>
          <w:rStyle w:val="Strong"/>
          <w:rFonts w:asciiTheme="minorHAnsi" w:hAnsiTheme="minorHAnsi"/>
          <w:color w:val="404040"/>
        </w:rPr>
        <w:t>Logging Profiles</w:t>
      </w:r>
      <w:r w:rsidR="00A96749" w:rsidRPr="0027023E">
        <w:rPr>
          <w:rStyle w:val="apple-converted-space"/>
          <w:rFonts w:asciiTheme="minorHAnsi" w:eastAsia="Times New Roman" w:hAnsiTheme="minorHAnsi"/>
          <w:color w:val="404040"/>
        </w:rPr>
        <w:t> </w:t>
      </w:r>
      <w:r w:rsidR="00A96749" w:rsidRPr="0027023E">
        <w:rPr>
          <w:rFonts w:asciiTheme="minorHAnsi" w:eastAsia="Times New Roman" w:hAnsiTheme="minorHAnsi"/>
          <w:color w:val="404040"/>
        </w:rPr>
        <w:t xml:space="preserve">then </w:t>
      </w:r>
      <w:ins w:id="597" w:author="Brad Scherer" w:date="2017-05-31T13:36:00Z">
        <w:r w:rsidR="004B55BF" w:rsidRPr="0027023E">
          <w:rPr>
            <w:rStyle w:val="Strong"/>
            <w:rFonts w:asciiTheme="minorHAnsi" w:hAnsiTheme="minorHAnsi"/>
            <w:color w:val="404040"/>
          </w:rPr>
          <w:t>click the plus icon</w:t>
        </w:r>
      </w:ins>
      <w:r w:rsidR="00A96749" w:rsidRPr="0027023E">
        <w:rPr>
          <w:rFonts w:asciiTheme="minorHAnsi" w:eastAsia="Times New Roman" w:hAnsiTheme="minorHAnsi"/>
          <w:color w:val="404040"/>
        </w:rPr>
        <w:t>.</w:t>
      </w:r>
    </w:p>
    <w:p w14:paraId="5C484D65" w14:textId="77777777" w:rsidR="00A96749" w:rsidRPr="0027023E" w:rsidRDefault="00A96749">
      <w:pPr>
        <w:pStyle w:val="ListParagraph"/>
        <w:numPr>
          <w:ilvl w:val="0"/>
          <w:numId w:val="50"/>
        </w:numPr>
        <w:shd w:val="clear" w:color="auto" w:fill="FCFCFC"/>
        <w:spacing w:before="100" w:beforeAutospacing="1" w:after="100" w:afterAutospacing="1" w:line="360" w:lineRule="atLeast"/>
        <w:rPr>
          <w:rFonts w:asciiTheme="minorHAnsi" w:eastAsia="Times New Roman" w:hAnsiTheme="minorHAnsi"/>
          <w:color w:val="000000" w:themeColor="text1"/>
          <w:rPrChange w:id="598" w:author="Brad Scherer" w:date="2017-06-20T16:40:00Z">
            <w:rPr/>
          </w:rPrChange>
        </w:rPr>
        <w:pPrChange w:id="599" w:author="Chad Jenison" w:date="2017-06-07T16:58:00Z">
          <w:pPr>
            <w:pStyle w:val="ListParagraph"/>
            <w:numPr>
              <w:numId w:val="50"/>
            </w:numPr>
            <w:shd w:val="clear" w:color="auto" w:fill="FCFCFC"/>
            <w:ind w:hanging="360"/>
          </w:pPr>
        </w:pPrChange>
      </w:pPr>
      <w:r w:rsidRPr="0027023E">
        <w:rPr>
          <w:rFonts w:asciiTheme="minorHAnsi" w:eastAsia="Times New Roman" w:hAnsiTheme="minorHAnsi"/>
          <w:color w:val="404040"/>
        </w:rPr>
        <w:t>Enter a Profile Name</w:t>
      </w:r>
      <w:r w:rsidRPr="0027023E">
        <w:rPr>
          <w:rStyle w:val="apple-converted-space"/>
          <w:rFonts w:asciiTheme="minorHAnsi" w:eastAsia="Times New Roman" w:hAnsiTheme="minorHAnsi"/>
          <w:color w:val="404040"/>
        </w:rPr>
        <w:t> </w:t>
      </w:r>
      <w:proofErr w:type="spellStart"/>
      <w:r w:rsidRPr="0027023E">
        <w:rPr>
          <w:rStyle w:val="Strong"/>
          <w:rFonts w:asciiTheme="minorHAnsi" w:hAnsiTheme="minorHAnsi"/>
          <w:color w:val="404040"/>
        </w:rPr>
        <w:t>asm_allrequests</w:t>
      </w:r>
      <w:proofErr w:type="spellEnd"/>
      <w:r w:rsidRPr="0027023E">
        <w:rPr>
          <w:rFonts w:asciiTheme="minorHAnsi" w:eastAsia="Times New Roman" w:hAnsiTheme="minorHAnsi"/>
          <w:color w:val="404040"/>
        </w:rPr>
        <w:t>, select the checkbox for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Application Security</w:t>
      </w:r>
      <w:r w:rsidRPr="0027023E">
        <w:rPr>
          <w:rFonts w:asciiTheme="minorHAnsi" w:eastAsia="Times New Roman" w:hAnsiTheme="minorHAnsi"/>
          <w:color w:val="404040"/>
        </w:rPr>
        <w:t>.</w:t>
      </w:r>
    </w:p>
    <w:p w14:paraId="5CCE032A" w14:textId="51E4C0B1" w:rsidR="00A96749" w:rsidRPr="0027023E" w:rsidRDefault="00A96749">
      <w:pPr>
        <w:pStyle w:val="ListParagraph"/>
        <w:numPr>
          <w:ilvl w:val="0"/>
          <w:numId w:val="50"/>
        </w:numPr>
        <w:shd w:val="clear" w:color="auto" w:fill="FCFCFC"/>
        <w:spacing w:before="100" w:beforeAutospacing="1" w:after="100" w:afterAutospacing="1" w:line="360" w:lineRule="atLeast"/>
        <w:rPr>
          <w:rFonts w:asciiTheme="minorHAnsi" w:eastAsia="Times New Roman" w:hAnsiTheme="minorHAnsi"/>
          <w:color w:val="000000" w:themeColor="text1"/>
          <w:rPrChange w:id="600" w:author="Brad Scherer" w:date="2017-06-20T16:40:00Z">
            <w:rPr/>
          </w:rPrChange>
        </w:rPr>
        <w:pPrChange w:id="601" w:author="Chad Jenison" w:date="2017-06-07T16:58:00Z">
          <w:pPr>
            <w:pStyle w:val="ListParagraph"/>
            <w:numPr>
              <w:numId w:val="50"/>
            </w:numPr>
            <w:shd w:val="clear" w:color="auto" w:fill="FCFCFC"/>
            <w:ind w:hanging="360"/>
          </w:pPr>
        </w:pPrChange>
      </w:pPr>
      <w:r w:rsidRPr="0027023E">
        <w:rPr>
          <w:rFonts w:asciiTheme="minorHAnsi" w:eastAsia="Times New Roman" w:hAnsiTheme="minorHAnsi"/>
          <w:color w:val="404040"/>
        </w:rPr>
        <w:t>Change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Configuration</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dropdown to</w:t>
      </w:r>
      <w:r w:rsidRPr="0027023E">
        <w:rPr>
          <w:rStyle w:val="apple-converted-space"/>
          <w:rFonts w:asciiTheme="minorHAnsi" w:eastAsia="Times New Roman" w:hAnsiTheme="minorHAnsi"/>
          <w:color w:val="404040"/>
        </w:rPr>
        <w:t> </w:t>
      </w:r>
      <w:proofErr w:type="spellStart"/>
      <w:r w:rsidRPr="0027023E">
        <w:rPr>
          <w:rStyle w:val="Strong"/>
          <w:rFonts w:asciiTheme="minorHAnsi" w:hAnsiTheme="minorHAnsi"/>
          <w:color w:val="404040"/>
        </w:rPr>
        <w:t>Advanced</w:t>
      </w:r>
      <w:proofErr w:type="spellEnd"/>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Application 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logging section, and then set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Response Logging</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dropdown to</w:t>
      </w:r>
      <w:ins w:id="602" w:author="Brad Scherer [2]" w:date="2017-06-04T23:00:00Z">
        <w:r w:rsidR="00555F20" w:rsidRPr="0027023E">
          <w:rPr>
            <w:rFonts w:asciiTheme="minorHAnsi" w:eastAsia="Times New Roman" w:hAnsiTheme="minorHAnsi"/>
            <w:color w:val="404040"/>
          </w:rPr>
          <w:t>:</w:t>
        </w:r>
      </w:ins>
      <w:r w:rsidRPr="0027023E">
        <w:rPr>
          <w:rFonts w:asciiTheme="minorHAnsi" w:eastAsia="Times New Roman" w:hAnsiTheme="minorHAnsi"/>
          <w:color w:val="404040"/>
          <w:rPrChange w:id="603" w:author="Brad Scherer" w:date="2017-06-20T16:40:00Z">
            <w:rPr>
              <w:rFonts w:eastAsia="Times New Roman"/>
            </w:rPr>
          </w:rPrChange>
        </w:rPr>
        <w:t xml:space="preserve"> </w:t>
      </w:r>
      <w:ins w:id="604" w:author="Brad Scherer [2]" w:date="2017-06-04T23:00:00Z">
        <w:r w:rsidR="00555F20" w:rsidRPr="0027023E">
          <w:rPr>
            <w:rFonts w:asciiTheme="minorHAnsi" w:eastAsia="Times New Roman" w:hAnsiTheme="minorHAnsi"/>
            <w:color w:val="404040"/>
          </w:rPr>
          <w:t>“</w:t>
        </w:r>
      </w:ins>
      <w:r w:rsidRPr="0027023E">
        <w:rPr>
          <w:rFonts w:asciiTheme="minorHAnsi" w:eastAsia="Times New Roman" w:hAnsiTheme="minorHAnsi"/>
          <w:b/>
          <w:bCs/>
          <w:color w:val="404040"/>
          <w:rPrChange w:id="605" w:author="Brad Scherer" w:date="2017-06-20T16:40:00Z">
            <w:rPr>
              <w:rFonts w:eastAsia="Times New Roman"/>
            </w:rPr>
          </w:rPrChange>
        </w:rPr>
        <w:t>For</w:t>
      </w:r>
      <w:r w:rsidRPr="0027023E">
        <w:rPr>
          <w:rStyle w:val="apple-converted-space"/>
          <w:rFonts w:asciiTheme="minorHAnsi" w:eastAsia="Times New Roman" w:hAnsiTheme="minorHAnsi"/>
          <w:b/>
          <w:bCs/>
          <w:color w:val="404040"/>
          <w:rPrChange w:id="606" w:author="Brad Scherer" w:date="2017-06-20T16:40:00Z">
            <w:rPr>
              <w:rStyle w:val="apple-converted-space"/>
              <w:rFonts w:asciiTheme="minorHAnsi" w:eastAsia="Times New Roman" w:hAnsiTheme="minorHAnsi"/>
              <w:color w:val="404040"/>
            </w:rPr>
          </w:rPrChange>
        </w:rPr>
        <w:t> </w:t>
      </w:r>
      <w:r w:rsidRPr="0027023E">
        <w:rPr>
          <w:rStyle w:val="Strong"/>
          <w:rFonts w:asciiTheme="minorHAnsi" w:hAnsiTheme="minorHAnsi"/>
          <w:color w:val="404040"/>
        </w:rPr>
        <w:t>All Requests</w:t>
      </w:r>
      <w:ins w:id="607" w:author="Brad Scherer [2]" w:date="2017-06-04T23:00:00Z">
        <w:r w:rsidR="00555F20" w:rsidRPr="0027023E">
          <w:rPr>
            <w:rStyle w:val="Strong"/>
            <w:rFonts w:asciiTheme="minorHAnsi" w:hAnsiTheme="minorHAnsi"/>
            <w:color w:val="404040"/>
          </w:rPr>
          <w:t>”</w:t>
        </w:r>
      </w:ins>
      <w:r w:rsidRPr="0027023E">
        <w:rPr>
          <w:rFonts w:asciiTheme="minorHAnsi" w:eastAsia="Times New Roman" w:hAnsiTheme="minorHAnsi"/>
          <w:color w:val="404040"/>
          <w:rPrChange w:id="608" w:author="Brad Scherer" w:date="2017-06-20T16:40:00Z">
            <w:rPr>
              <w:rFonts w:eastAsia="Times New Roman"/>
            </w:rPr>
          </w:rPrChange>
        </w:rPr>
        <w:t>.</w:t>
      </w:r>
    </w:p>
    <w:p w14:paraId="665C5C8A" w14:textId="77777777" w:rsidR="00A96749" w:rsidRPr="0027023E" w:rsidRDefault="00A96749">
      <w:pPr>
        <w:pStyle w:val="ListParagraph"/>
        <w:numPr>
          <w:ilvl w:val="0"/>
          <w:numId w:val="50"/>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609" w:author="Brad Scherer" w:date="2017-06-20T16:40:00Z">
            <w:rPr/>
          </w:rPrChange>
        </w:rPr>
        <w:pPrChange w:id="610" w:author="Chad Jenison" w:date="2017-06-07T16:56:00Z">
          <w:pPr>
            <w:pStyle w:val="ListParagraph"/>
            <w:numPr>
              <w:numId w:val="50"/>
            </w:numPr>
            <w:shd w:val="clear" w:color="auto" w:fill="FCFCFC"/>
            <w:ind w:hanging="360"/>
          </w:pPr>
        </w:pPrChange>
      </w:pPr>
      <w:r w:rsidRPr="0027023E">
        <w:rPr>
          <w:rFonts w:asciiTheme="minorHAnsi" w:eastAsia="Times New Roman" w:hAnsiTheme="minorHAnsi"/>
          <w:color w:val="404040"/>
        </w:rPr>
        <w:t>Change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Request Type</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Storage Filter</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to</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All Requests</w:t>
      </w:r>
      <w:r w:rsidRPr="0027023E">
        <w:rPr>
          <w:rFonts w:asciiTheme="minorHAnsi" w:eastAsia="Times New Roman" w:hAnsiTheme="minorHAnsi"/>
          <w:color w:val="404040"/>
        </w:rPr>
        <w:t>. Click</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Finished</w:t>
      </w:r>
      <w:r w:rsidRPr="0027023E">
        <w:rPr>
          <w:rFonts w:asciiTheme="minorHAnsi" w:eastAsia="Times New Roman" w:hAnsiTheme="minorHAnsi"/>
          <w:color w:val="404040"/>
        </w:rPr>
        <w:t>.</w:t>
      </w:r>
    </w:p>
    <w:p w14:paraId="3305649B" w14:textId="646D0077" w:rsidR="005E0715" w:rsidRPr="008615C2" w:rsidRDefault="008615C2">
      <w:pPr>
        <w:shd w:val="clear" w:color="auto" w:fill="FCFCFC"/>
        <w:spacing w:before="100" w:beforeAutospacing="1" w:after="100" w:afterAutospacing="1" w:line="360" w:lineRule="atLeast"/>
        <w:ind w:left="360"/>
        <w:rPr>
          <w:rFonts w:asciiTheme="minorHAnsi" w:eastAsia="Times New Roman" w:hAnsiTheme="minorHAnsi"/>
          <w:color w:val="404040" w:themeColor="text1" w:themeTint="BF"/>
          <w:rPrChange w:id="611" w:author="Brad Scherer" w:date="2017-06-20T16:44:00Z">
            <w:rPr/>
          </w:rPrChange>
        </w:rPr>
        <w:pPrChange w:id="612" w:author="Brad Scherer" w:date="2017-06-20T16:44:00Z">
          <w:pPr>
            <w:pStyle w:val="ListParagraph"/>
            <w:numPr>
              <w:numId w:val="50"/>
            </w:numPr>
            <w:shd w:val="clear" w:color="auto" w:fill="FCFCFC"/>
            <w:spacing w:before="100" w:beforeAutospacing="1" w:after="100" w:afterAutospacing="1" w:line="360" w:lineRule="atLeast"/>
            <w:ind w:hanging="360"/>
          </w:pPr>
        </w:pPrChange>
      </w:pPr>
      <w:ins w:id="613" w:author="Brad Scherer" w:date="2017-06-20T16:44:00Z">
        <w:r>
          <w:rPr>
            <w:rFonts w:asciiTheme="minorHAnsi" w:eastAsia="Times New Roman" w:hAnsiTheme="minorHAnsi"/>
            <w:color w:val="404040" w:themeColor="text1" w:themeTint="BF"/>
          </w:rPr>
          <w:lastRenderedPageBreak/>
          <w:t xml:space="preserve">    </w:t>
        </w:r>
      </w:ins>
      <w:ins w:id="614" w:author="Jack Fenimore" w:date="2017-06-02T14:42:00Z">
        <w:r w:rsidR="005E0715" w:rsidRPr="008615C2">
          <w:rPr>
            <w:noProof/>
          </w:rPr>
          <w:drawing>
            <wp:inline distT="0" distB="0" distL="0" distR="0" wp14:anchorId="7FB8DAA3" wp14:editId="1A79F1A5">
              <wp:extent cx="5943600" cy="4980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80305"/>
                      </a:xfrm>
                      <a:prstGeom prst="rect">
                        <a:avLst/>
                      </a:prstGeom>
                    </pic:spPr>
                  </pic:pic>
                </a:graphicData>
              </a:graphic>
            </wp:inline>
          </w:drawing>
        </w:r>
      </w:ins>
    </w:p>
    <w:p w14:paraId="33E54EF3" w14:textId="074F6A73" w:rsidR="00D7668A" w:rsidRPr="0027023E" w:rsidRDefault="008E5E1F">
      <w:pPr>
        <w:pStyle w:val="F5B1"/>
        <w:numPr>
          <w:ilvl w:val="0"/>
          <w:numId w:val="0"/>
        </w:numPr>
        <w:contextualSpacing/>
        <w:rPr>
          <w:rFonts w:asciiTheme="minorHAnsi" w:hAnsiTheme="minorHAnsi"/>
        </w:rPr>
      </w:pPr>
      <w:ins w:id="615" w:author="Jack Fenimore" w:date="2017-06-05T11:59:00Z">
        <w:r w:rsidRPr="008615C2">
          <w:rPr>
            <w:rFonts w:asciiTheme="minorHAnsi" w:hAnsiTheme="minorHAnsi"/>
            <w:b/>
            <w:rPrChange w:id="616" w:author="Brad Scherer" w:date="2017-06-20T16:44:00Z">
              <w:rPr>
                <w:rFonts w:asciiTheme="minorHAnsi" w:hAnsiTheme="minorHAnsi"/>
              </w:rPr>
            </w:rPrChange>
          </w:rPr>
          <w:t>Question:</w:t>
        </w:r>
        <w:r w:rsidRPr="0027023E">
          <w:rPr>
            <w:rFonts w:asciiTheme="minorHAnsi" w:hAnsiTheme="minorHAnsi"/>
          </w:rPr>
          <w:t xml:space="preserve"> Would logging all requests </w:t>
        </w:r>
      </w:ins>
      <w:ins w:id="617" w:author="Jack Fenimore" w:date="2017-06-05T12:00:00Z">
        <w:r w:rsidRPr="0027023E">
          <w:rPr>
            <w:rFonts w:asciiTheme="minorHAnsi" w:hAnsiTheme="minorHAnsi"/>
          </w:rPr>
          <w:t xml:space="preserve">and responses </w:t>
        </w:r>
      </w:ins>
      <w:ins w:id="618" w:author="Jack Fenimore" w:date="2017-06-05T11:59:00Z">
        <w:r w:rsidRPr="0027023E">
          <w:rPr>
            <w:rFonts w:asciiTheme="minorHAnsi" w:hAnsiTheme="minorHAnsi"/>
          </w:rPr>
          <w:t>in a production environment be a best practice?</w:t>
        </w:r>
      </w:ins>
      <w:del w:id="619" w:author="Jack Fenimore" w:date="2017-06-02T14:42:00Z">
        <w:r w:rsidR="00A96749" w:rsidRPr="0027023E" w:rsidDel="005E0715">
          <w:rPr>
            <w:rFonts w:asciiTheme="minorHAnsi" w:hAnsiTheme="minorHAnsi"/>
            <w:noProof/>
            <w:szCs w:val="24"/>
            <w:lang w:bidi="ar-SA"/>
            <w:rPrChange w:id="620" w:author="Brad Scherer" w:date="2017-06-20T16:40:00Z">
              <w:rPr>
                <w:noProof/>
                <w:lang w:bidi="ar-SA"/>
              </w:rPr>
            </w:rPrChange>
          </w:rPr>
          <w:drawing>
            <wp:inline distT="0" distB="0" distL="0" distR="0" wp14:anchorId="6B7BC344" wp14:editId="27017BDD">
              <wp:extent cx="5943600" cy="4443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3095"/>
                      </a:xfrm>
                      <a:prstGeom prst="rect">
                        <a:avLst/>
                      </a:prstGeom>
                    </pic:spPr>
                  </pic:pic>
                </a:graphicData>
              </a:graphic>
            </wp:inline>
          </w:drawing>
        </w:r>
      </w:del>
    </w:p>
    <w:p w14:paraId="1C6CDCFA" w14:textId="77777777" w:rsidR="00A96749" w:rsidRPr="0027023E" w:rsidRDefault="00A96749" w:rsidP="00D7668A">
      <w:pPr>
        <w:pStyle w:val="F5B1"/>
        <w:numPr>
          <w:ilvl w:val="0"/>
          <w:numId w:val="0"/>
        </w:numPr>
        <w:contextualSpacing/>
        <w:rPr>
          <w:rFonts w:asciiTheme="minorHAnsi" w:hAnsiTheme="minorHAnsi"/>
          <w:szCs w:val="24"/>
        </w:rPr>
      </w:pPr>
    </w:p>
    <w:p w14:paraId="48B62401" w14:textId="5C324C22" w:rsidR="00A96749" w:rsidRPr="0027023E" w:rsidRDefault="00A96749">
      <w:pPr>
        <w:pStyle w:val="F5H2"/>
        <w:rPr>
          <w:rFonts w:asciiTheme="minorHAnsi" w:hAnsiTheme="minorHAnsi"/>
          <w:color w:val="000000" w:themeColor="text1"/>
        </w:rPr>
      </w:pPr>
      <w:bookmarkStart w:id="621" w:name="_Toc484532079"/>
      <w:r w:rsidRPr="0027023E">
        <w:rPr>
          <w:rFonts w:asciiTheme="minorHAnsi" w:hAnsiTheme="minorHAnsi"/>
          <w:color w:val="000000" w:themeColor="text1"/>
        </w:rPr>
        <w:t>Apply ASM Logging Profile</w:t>
      </w:r>
      <w:bookmarkEnd w:id="621"/>
    </w:p>
    <w:p w14:paraId="56D18FF2" w14:textId="064F331E" w:rsidR="00A96749" w:rsidRPr="0027023E" w:rsidRDefault="00A9674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622" w:author="Brad Scherer" w:date="2017-06-20T16:40:00Z">
            <w:rPr/>
          </w:rPrChange>
        </w:rPr>
        <w:pPrChange w:id="623" w:author="Chad Jenison" w:date="2017-06-07T16:56:00Z">
          <w:pPr>
            <w:pStyle w:val="ListParagraph"/>
            <w:numPr>
              <w:numId w:val="49"/>
            </w:numPr>
            <w:shd w:val="clear" w:color="auto" w:fill="FCFCFC"/>
            <w:ind w:hanging="360"/>
          </w:pPr>
        </w:pPrChange>
      </w:pPr>
      <w:r w:rsidRPr="0027023E">
        <w:rPr>
          <w:rFonts w:asciiTheme="minorHAnsi" w:eastAsia="Times New Roman" w:hAnsiTheme="minorHAnsi"/>
          <w:color w:val="404040"/>
        </w:rPr>
        <w:t>Under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Local Traffic</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Virtual Servers</w:t>
      </w:r>
      <w:r w:rsidRPr="0027023E">
        <w:rPr>
          <w:rFonts w:asciiTheme="minorHAnsi" w:eastAsia="Times New Roman" w:hAnsiTheme="minorHAnsi"/>
          <w:color w:val="404040"/>
        </w:rPr>
        <w:t>, 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hackazon</w:t>
      </w:r>
      <w:ins w:id="624" w:author="Brad Scherer" w:date="2017-06-02T13:33:00Z">
        <w:r w:rsidR="00E679F8" w:rsidRPr="0027023E">
          <w:rPr>
            <w:rStyle w:val="Strong"/>
            <w:rFonts w:asciiTheme="minorHAnsi" w:hAnsiTheme="minorHAnsi"/>
            <w:color w:val="404040"/>
          </w:rPr>
          <w:t>.f5demo.com_</w:t>
        </w:r>
      </w:ins>
      <w:ins w:id="625" w:author="Jack Fenimore" w:date="2017-06-02T14:28:00Z">
        <w:r w:rsidR="003D4529" w:rsidRPr="0027023E">
          <w:rPr>
            <w:rStyle w:val="Strong"/>
            <w:rFonts w:asciiTheme="minorHAnsi" w:hAnsiTheme="minorHAnsi"/>
            <w:color w:val="404040"/>
          </w:rPr>
          <w:t>https_</w:t>
        </w:r>
      </w:ins>
      <w:ins w:id="626" w:author="Brad Scherer" w:date="2017-06-02T13:33:00Z">
        <w:r w:rsidR="00E679F8" w:rsidRPr="0027023E">
          <w:rPr>
            <w:rStyle w:val="Strong"/>
            <w:rFonts w:asciiTheme="minorHAnsi" w:hAnsiTheme="minorHAnsi"/>
            <w:color w:val="404040"/>
          </w:rPr>
          <w:t>vs</w:t>
        </w:r>
      </w:ins>
      <w:del w:id="627" w:author="Brad Scherer" w:date="2017-06-02T13:33:00Z">
        <w:r w:rsidRPr="0027023E" w:rsidDel="00E679F8">
          <w:rPr>
            <w:rStyle w:val="Strong"/>
            <w:rFonts w:asciiTheme="minorHAnsi" w:hAnsiTheme="minorHAnsi"/>
            <w:color w:val="404040"/>
          </w:rPr>
          <w:delText>_vs</w:delText>
        </w:r>
      </w:del>
      <w:r w:rsidRPr="0027023E">
        <w:rPr>
          <w:rFonts w:asciiTheme="minorHAnsi" w:eastAsia="Times New Roman" w:hAnsiTheme="minorHAnsi"/>
          <w:color w:val="404040"/>
        </w:rPr>
        <w:t>.</w:t>
      </w:r>
    </w:p>
    <w:p w14:paraId="408C0CA2" w14:textId="3EEE68FE" w:rsidR="00A96749" w:rsidRPr="0027023E" w:rsidRDefault="00A9674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628" w:author="Brad Scherer" w:date="2017-06-20T16:40:00Z">
            <w:rPr/>
          </w:rPrChange>
        </w:rPr>
        <w:pPrChange w:id="629" w:author="Chad Jenison" w:date="2017-06-07T16:56:00Z">
          <w:pPr>
            <w:pStyle w:val="ListParagraph"/>
            <w:numPr>
              <w:numId w:val="49"/>
            </w:numPr>
            <w:shd w:val="clear" w:color="auto" w:fill="FCFCFC"/>
            <w:ind w:hanging="360"/>
          </w:pPr>
        </w:pPrChange>
      </w:pPr>
      <w:r w:rsidRPr="0027023E">
        <w:rPr>
          <w:rFonts w:asciiTheme="minorHAnsi" w:eastAsia="Times New Roman" w:hAnsiTheme="minorHAnsi"/>
          <w:color w:val="404040"/>
        </w:rPr>
        <w:t>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Policies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tab at the top of the</w:t>
      </w:r>
      <w:r w:rsidRPr="0027023E">
        <w:rPr>
          <w:rStyle w:val="apple-converted-space"/>
          <w:rFonts w:asciiTheme="minorHAnsi" w:eastAsia="Times New Roman" w:hAnsiTheme="minorHAnsi"/>
          <w:color w:val="404040"/>
        </w:rPr>
        <w:t> </w:t>
      </w:r>
      <w:del w:id="630" w:author="Jack Fenimore" w:date="2017-06-02T14:28:00Z">
        <w:r w:rsidRPr="0027023E" w:rsidDel="003D4529">
          <w:rPr>
            <w:rStyle w:val="Strong"/>
            <w:rFonts w:asciiTheme="minorHAnsi" w:hAnsiTheme="minorHAnsi"/>
            <w:color w:val="404040"/>
          </w:rPr>
          <w:delText>hackazon</w:delText>
        </w:r>
      </w:del>
      <w:ins w:id="631" w:author="Brad Scherer" w:date="2017-06-02T13:33:00Z">
        <w:del w:id="632" w:author="Jack Fenimore" w:date="2017-06-02T14:28:00Z">
          <w:r w:rsidR="00E679F8" w:rsidRPr="0027023E" w:rsidDel="003D4529">
            <w:rPr>
              <w:rStyle w:val="Strong"/>
              <w:rFonts w:asciiTheme="minorHAnsi" w:hAnsiTheme="minorHAnsi"/>
              <w:color w:val="404040"/>
            </w:rPr>
            <w:delText>.f5demo</w:delText>
          </w:r>
        </w:del>
      </w:ins>
      <w:ins w:id="633" w:author="Jack Fenimore" w:date="2017-06-02T14:28:00Z">
        <w:r w:rsidR="003D4529" w:rsidRPr="0027023E">
          <w:rPr>
            <w:rStyle w:val="Strong"/>
            <w:rFonts w:asciiTheme="minorHAnsi" w:hAnsiTheme="minorHAnsi"/>
            <w:color w:val="404040"/>
          </w:rPr>
          <w:t>hackazon.f5demo.com_https_vs</w:t>
        </w:r>
      </w:ins>
      <w:ins w:id="634" w:author="Brad Scherer" w:date="2017-06-02T13:33:00Z">
        <w:del w:id="635" w:author="Jack Fenimore" w:date="2017-06-02T14:28:00Z">
          <w:r w:rsidR="00E679F8" w:rsidRPr="0027023E" w:rsidDel="003D4529">
            <w:rPr>
              <w:rStyle w:val="Strong"/>
              <w:rFonts w:asciiTheme="minorHAnsi" w:hAnsiTheme="minorHAnsi"/>
              <w:color w:val="404040"/>
            </w:rPr>
            <w:delText>.com</w:delText>
          </w:r>
        </w:del>
        <w:r w:rsidR="00E679F8" w:rsidRPr="0027023E">
          <w:rPr>
            <w:rStyle w:val="Strong"/>
            <w:rFonts w:asciiTheme="minorHAnsi" w:hAnsiTheme="minorHAnsi"/>
            <w:color w:val="404040"/>
          </w:rPr>
          <w:t xml:space="preserve"> </w:t>
        </w:r>
      </w:ins>
      <w:del w:id="636" w:author="Brad Scherer" w:date="2017-06-02T13:33:00Z">
        <w:r w:rsidRPr="0027023E" w:rsidDel="00E679F8">
          <w:rPr>
            <w:rStyle w:val="Strong"/>
            <w:rFonts w:asciiTheme="minorHAnsi" w:hAnsiTheme="minorHAnsi"/>
            <w:b w:val="0"/>
            <w:color w:val="404040"/>
            <w:rPrChange w:id="637" w:author="Brad Scherer" w:date="2017-06-20T16:40:00Z">
              <w:rPr>
                <w:rStyle w:val="Strong"/>
                <w:rFonts w:asciiTheme="minorHAnsi" w:hAnsiTheme="minorHAnsi"/>
                <w:color w:val="404040"/>
              </w:rPr>
            </w:rPrChange>
          </w:rPr>
          <w:delText>_</w:delText>
        </w:r>
      </w:del>
      <w:ins w:id="638" w:author="Brad Scherer" w:date="2017-06-02T13:33:00Z">
        <w:r w:rsidR="00E679F8" w:rsidRPr="0027023E">
          <w:rPr>
            <w:rStyle w:val="Strong"/>
            <w:rFonts w:asciiTheme="minorHAnsi" w:hAnsiTheme="minorHAnsi"/>
            <w:b w:val="0"/>
            <w:color w:val="404040"/>
            <w:rPrChange w:id="639" w:author="Brad Scherer" w:date="2017-06-20T16:40:00Z">
              <w:rPr>
                <w:rStyle w:val="Strong"/>
                <w:rFonts w:asciiTheme="minorHAnsi" w:hAnsiTheme="minorHAnsi"/>
                <w:color w:val="404040"/>
              </w:rPr>
            </w:rPrChange>
          </w:rPr>
          <w:t>d</w:t>
        </w:r>
      </w:ins>
      <w:del w:id="640" w:author="Brad Scherer" w:date="2017-06-02T13:33:00Z">
        <w:r w:rsidRPr="0027023E" w:rsidDel="00E679F8">
          <w:rPr>
            <w:rStyle w:val="Strong"/>
            <w:rFonts w:asciiTheme="minorHAnsi" w:hAnsiTheme="minorHAnsi"/>
            <w:b w:val="0"/>
            <w:color w:val="404040"/>
            <w:rPrChange w:id="641" w:author="Brad Scherer" w:date="2017-06-20T16:40:00Z">
              <w:rPr>
                <w:rStyle w:val="Strong"/>
                <w:rFonts w:asciiTheme="minorHAnsi" w:hAnsiTheme="minorHAnsi"/>
                <w:color w:val="404040"/>
              </w:rPr>
            </w:rPrChange>
          </w:rPr>
          <w:delText>vs</w:delText>
        </w:r>
        <w:r w:rsidRPr="0027023E" w:rsidDel="00E679F8">
          <w:rPr>
            <w:rStyle w:val="apple-converted-space"/>
            <w:rFonts w:asciiTheme="minorHAnsi" w:eastAsia="Times New Roman" w:hAnsiTheme="minorHAnsi"/>
            <w:color w:val="404040"/>
          </w:rPr>
          <w:delText> </w:delText>
        </w:r>
        <w:r w:rsidRPr="0027023E" w:rsidDel="00E679F8">
          <w:rPr>
            <w:rFonts w:asciiTheme="minorHAnsi" w:eastAsia="Times New Roman" w:hAnsiTheme="minorHAnsi"/>
            <w:color w:val="404040"/>
          </w:rPr>
          <w:delText>d</w:delText>
        </w:r>
      </w:del>
      <w:r w:rsidRPr="0027023E">
        <w:rPr>
          <w:rFonts w:asciiTheme="minorHAnsi" w:eastAsia="Times New Roman" w:hAnsiTheme="minorHAnsi"/>
          <w:color w:val="404040"/>
        </w:rPr>
        <w:t>etails menu.</w:t>
      </w:r>
    </w:p>
    <w:p w14:paraId="57CD74E6" w14:textId="77777777" w:rsidR="00A96749" w:rsidRPr="0027023E" w:rsidRDefault="00A9674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642" w:author="Brad Scherer" w:date="2017-06-20T16:40:00Z">
            <w:rPr/>
          </w:rPrChange>
        </w:rPr>
        <w:pPrChange w:id="643" w:author="Chad Jenison" w:date="2017-06-07T16:56:00Z">
          <w:pPr>
            <w:pStyle w:val="ListParagraph"/>
            <w:numPr>
              <w:numId w:val="49"/>
            </w:numPr>
            <w:shd w:val="clear" w:color="auto" w:fill="FCFCFC"/>
            <w:ind w:hanging="360"/>
          </w:pPr>
        </w:pPrChange>
      </w:pPr>
      <w:r w:rsidRPr="0027023E">
        <w:rPr>
          <w:rFonts w:asciiTheme="minorHAnsi" w:eastAsia="Times New Roman" w:hAnsiTheme="minorHAnsi"/>
          <w:color w:val="404040"/>
        </w:rPr>
        <w:t>In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Log Profile</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drop down menu, select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Enabled...</w:t>
      </w:r>
      <w:r w:rsidRPr="0027023E">
        <w:rPr>
          <w:rFonts w:asciiTheme="minorHAnsi" w:eastAsia="Times New Roman" w:hAnsiTheme="minorHAnsi"/>
          <w:color w:val="404040"/>
        </w:rPr>
        <w:t>.</w:t>
      </w:r>
    </w:p>
    <w:p w14:paraId="000A716D" w14:textId="77777777" w:rsidR="00A96749" w:rsidRPr="0027023E" w:rsidRDefault="00A9674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000000" w:themeColor="text1"/>
          <w:rPrChange w:id="644" w:author="Brad Scherer" w:date="2017-06-20T16:40:00Z">
            <w:rPr/>
          </w:rPrChange>
        </w:rPr>
        <w:pPrChange w:id="645" w:author="Chad Jenison" w:date="2017-06-07T16:58:00Z">
          <w:pPr>
            <w:pStyle w:val="ListParagraph"/>
            <w:numPr>
              <w:numId w:val="49"/>
            </w:numPr>
            <w:shd w:val="clear" w:color="auto" w:fill="FCFCFC"/>
            <w:ind w:hanging="360"/>
          </w:pPr>
        </w:pPrChange>
      </w:pPr>
      <w:r w:rsidRPr="0027023E">
        <w:rPr>
          <w:rFonts w:asciiTheme="minorHAnsi" w:eastAsia="Times New Roman" w:hAnsiTheme="minorHAnsi"/>
          <w:color w:val="404040"/>
        </w:rPr>
        <w:t>Within the Available logging profiles menu, select</w:t>
      </w:r>
      <w:r w:rsidRPr="0027023E">
        <w:rPr>
          <w:rStyle w:val="apple-converted-space"/>
          <w:rFonts w:asciiTheme="minorHAnsi" w:eastAsia="Times New Roman" w:hAnsiTheme="minorHAnsi"/>
          <w:color w:val="404040"/>
        </w:rPr>
        <w:t> </w:t>
      </w:r>
      <w:proofErr w:type="spellStart"/>
      <w:r w:rsidRPr="0027023E">
        <w:rPr>
          <w:rStyle w:val="Strong"/>
          <w:rFonts w:asciiTheme="minorHAnsi" w:hAnsiTheme="minorHAnsi"/>
          <w:color w:val="404040"/>
        </w:rPr>
        <w:t>asm_allrequests</w:t>
      </w:r>
      <w:proofErr w:type="spellEnd"/>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and then click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&lt;&lt;</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arrows to move the lo</w:t>
      </w:r>
      <w:del w:id="646" w:author="Brad Scherer [2]" w:date="2017-06-05T11:59:00Z">
        <w:r w:rsidRPr="0027023E" w:rsidDel="00036013">
          <w:rPr>
            <w:rFonts w:asciiTheme="minorHAnsi" w:eastAsia="Times New Roman" w:hAnsiTheme="minorHAnsi"/>
            <w:color w:val="404040"/>
          </w:rPr>
          <w:delText>g</w:delText>
        </w:r>
      </w:del>
      <w:r w:rsidRPr="0027023E">
        <w:rPr>
          <w:rFonts w:asciiTheme="minorHAnsi" w:eastAsia="Times New Roman" w:hAnsiTheme="minorHAnsi"/>
          <w:color w:val="404040"/>
        </w:rPr>
        <w:t>gging policy to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Selected</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profile.</w:t>
      </w:r>
    </w:p>
    <w:p w14:paraId="2BAE1C38" w14:textId="77777777" w:rsidR="00A96749" w:rsidRPr="0027023E" w:rsidRDefault="00A96749">
      <w:pPr>
        <w:pStyle w:val="ListParagraph"/>
        <w:numPr>
          <w:ilvl w:val="0"/>
          <w:numId w:val="49"/>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647" w:author="Brad Scherer" w:date="2017-06-20T16:40:00Z">
            <w:rPr/>
          </w:rPrChange>
        </w:rPr>
        <w:pPrChange w:id="648" w:author="Chad Jenison" w:date="2017-06-07T16:56:00Z">
          <w:pPr>
            <w:pStyle w:val="ListParagraph"/>
            <w:numPr>
              <w:numId w:val="49"/>
            </w:numPr>
            <w:shd w:val="clear" w:color="auto" w:fill="FCFCFC"/>
            <w:ind w:hanging="360"/>
          </w:pPr>
        </w:pPrChange>
      </w:pPr>
      <w:r w:rsidRPr="0027023E">
        <w:rPr>
          <w:rFonts w:asciiTheme="minorHAnsi" w:eastAsia="Times New Roman" w:hAnsiTheme="minorHAnsi"/>
          <w:color w:val="404040"/>
        </w:rPr>
        <w:lastRenderedPageBreak/>
        <w:t>Click on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Update</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button to apply the policy.</w:t>
      </w:r>
    </w:p>
    <w:p w14:paraId="17662CC7" w14:textId="053A38A0" w:rsidR="00A96749" w:rsidRPr="0027023E" w:rsidRDefault="00A96749" w:rsidP="00D7668A">
      <w:pPr>
        <w:pStyle w:val="F5B1"/>
        <w:numPr>
          <w:ilvl w:val="0"/>
          <w:numId w:val="0"/>
        </w:numPr>
        <w:contextualSpacing/>
        <w:rPr>
          <w:rFonts w:asciiTheme="minorHAnsi" w:hAnsiTheme="minorHAnsi"/>
          <w:szCs w:val="24"/>
        </w:rPr>
      </w:pPr>
      <w:del w:id="649" w:author="Brad Scherer [2]" w:date="2017-06-04T23:03:00Z">
        <w:r w:rsidRPr="0027023E" w:rsidDel="00555F20">
          <w:rPr>
            <w:rFonts w:asciiTheme="minorHAnsi" w:hAnsiTheme="minorHAnsi"/>
            <w:noProof/>
            <w:szCs w:val="24"/>
            <w:lang w:bidi="ar-SA"/>
            <w:rPrChange w:id="650" w:author="Brad Scherer" w:date="2017-06-20T16:40:00Z">
              <w:rPr>
                <w:rFonts w:asciiTheme="minorHAnsi" w:hAnsiTheme="minorHAnsi"/>
                <w:noProof/>
                <w:szCs w:val="24"/>
                <w:lang w:bidi="ar-SA"/>
              </w:rPr>
            </w:rPrChange>
          </w:rPr>
          <w:drawing>
            <wp:inline distT="0" distB="0" distL="0" distR="0" wp14:anchorId="6DCA3D91" wp14:editId="7D78FB89">
              <wp:extent cx="5943600" cy="3989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89705"/>
                      </a:xfrm>
                      <a:prstGeom prst="rect">
                        <a:avLst/>
                      </a:prstGeom>
                    </pic:spPr>
                  </pic:pic>
                </a:graphicData>
              </a:graphic>
            </wp:inline>
          </w:drawing>
        </w:r>
      </w:del>
      <w:ins w:id="651" w:author="Brad Scherer [2]" w:date="2017-06-04T23:03:00Z">
        <w:r w:rsidR="00555F20" w:rsidRPr="0027023E">
          <w:rPr>
            <w:rFonts w:asciiTheme="minorHAnsi" w:hAnsiTheme="minorHAnsi"/>
            <w:noProof/>
            <w:rPrChange w:id="652" w:author="Brad Scherer" w:date="2017-06-20T16:40:00Z">
              <w:rPr>
                <w:noProof/>
              </w:rPr>
            </w:rPrChange>
          </w:rPr>
          <w:t xml:space="preserve"> </w:t>
        </w:r>
        <w:r w:rsidR="00555F20" w:rsidRPr="0027023E">
          <w:rPr>
            <w:rFonts w:asciiTheme="minorHAnsi" w:hAnsiTheme="minorHAnsi"/>
            <w:noProof/>
            <w:szCs w:val="24"/>
            <w:lang w:bidi="ar-SA"/>
            <w:rPrChange w:id="653" w:author="Brad Scherer" w:date="2017-06-20T16:40:00Z">
              <w:rPr>
                <w:noProof/>
                <w:lang w:bidi="ar-SA"/>
              </w:rPr>
            </w:rPrChange>
          </w:rPr>
          <w:drawing>
            <wp:inline distT="0" distB="0" distL="0" distR="0" wp14:anchorId="1E9D6226" wp14:editId="73ED1230">
              <wp:extent cx="5943600" cy="47955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95520"/>
                      </a:xfrm>
                      <a:prstGeom prst="rect">
                        <a:avLst/>
                      </a:prstGeom>
                    </pic:spPr>
                  </pic:pic>
                </a:graphicData>
              </a:graphic>
            </wp:inline>
          </w:drawing>
        </w:r>
      </w:ins>
    </w:p>
    <w:p w14:paraId="7EE2EBA4" w14:textId="77777777" w:rsidR="00A96749" w:rsidRPr="0027023E" w:rsidRDefault="00A96749" w:rsidP="00D7668A">
      <w:pPr>
        <w:pStyle w:val="F5B1"/>
        <w:numPr>
          <w:ilvl w:val="0"/>
          <w:numId w:val="0"/>
        </w:numPr>
        <w:contextualSpacing/>
        <w:rPr>
          <w:rFonts w:asciiTheme="minorHAnsi" w:hAnsiTheme="minorHAnsi"/>
          <w:szCs w:val="24"/>
        </w:rPr>
      </w:pPr>
    </w:p>
    <w:p w14:paraId="3DB61467" w14:textId="674CB633" w:rsidR="00A96749" w:rsidRPr="0027023E" w:rsidRDefault="00A96749">
      <w:pPr>
        <w:pStyle w:val="F5H2"/>
        <w:rPr>
          <w:rFonts w:asciiTheme="minorHAnsi" w:hAnsiTheme="minorHAnsi"/>
          <w:color w:val="000000" w:themeColor="text1"/>
        </w:rPr>
      </w:pPr>
      <w:bookmarkStart w:id="654" w:name="_Toc484532080"/>
      <w:commentRangeStart w:id="655"/>
      <w:r w:rsidRPr="0027023E">
        <w:rPr>
          <w:rFonts w:asciiTheme="minorHAnsi" w:hAnsiTheme="minorHAnsi"/>
          <w:color w:val="000000" w:themeColor="text1"/>
        </w:rPr>
        <w:t>Test ASM Policy</w:t>
      </w:r>
      <w:commentRangeEnd w:id="655"/>
      <w:r w:rsidR="005E0715" w:rsidRPr="0027023E">
        <w:rPr>
          <w:rStyle w:val="CommentReference"/>
          <w:rFonts w:asciiTheme="minorHAnsi" w:hAnsiTheme="minorHAnsi"/>
          <w:b w:val="0"/>
          <w:bCs w:val="0"/>
          <w:spacing w:val="0"/>
          <w:lang w:eastAsia="en-US" w:bidi="ar-SA"/>
          <w:rPrChange w:id="656" w:author="Brad Scherer" w:date="2017-06-20T16:40:00Z">
            <w:rPr>
              <w:rStyle w:val="CommentReference"/>
              <w:rFonts w:ascii="Times New Roman" w:hAnsi="Times New Roman"/>
              <w:b w:val="0"/>
              <w:bCs w:val="0"/>
              <w:spacing w:val="0"/>
              <w:lang w:eastAsia="en-US" w:bidi="ar-SA"/>
            </w:rPr>
          </w:rPrChange>
        </w:rPr>
        <w:commentReference w:id="655"/>
      </w:r>
      <w:bookmarkEnd w:id="654"/>
    </w:p>
    <w:p w14:paraId="2DA84DF9" w14:textId="03C10399" w:rsidR="00D1442C" w:rsidRPr="0027023E" w:rsidDel="00AD1EE2" w:rsidRDefault="00DD6FDE">
      <w:pPr>
        <w:pStyle w:val="ListParagraph"/>
        <w:numPr>
          <w:ilvl w:val="0"/>
          <w:numId w:val="48"/>
        </w:numPr>
        <w:shd w:val="clear" w:color="auto" w:fill="FCFCFC"/>
        <w:spacing w:before="100" w:beforeAutospacing="1" w:after="100" w:afterAutospacing="1" w:line="360" w:lineRule="atLeast"/>
        <w:rPr>
          <w:del w:id="657" w:author="Brad Scherer" w:date="2017-06-20T15:59:00Z"/>
          <w:rFonts w:asciiTheme="minorHAnsi" w:eastAsia="Times New Roman" w:hAnsiTheme="minorHAnsi"/>
          <w:color w:val="000000" w:themeColor="text1"/>
          <w:rPrChange w:id="658" w:author="Brad Scherer" w:date="2017-06-20T16:40:00Z">
            <w:rPr>
              <w:del w:id="659" w:author="Brad Scherer" w:date="2017-06-20T15:59:00Z"/>
              <w:rFonts w:asciiTheme="minorHAnsi" w:eastAsia="Times New Roman" w:hAnsiTheme="minorHAnsi"/>
              <w:color w:val="404040"/>
            </w:rPr>
          </w:rPrChange>
        </w:rPr>
        <w:pPrChange w:id="660" w:author="Brad Scherer" w:date="2017-06-20T15:59:00Z">
          <w:pPr>
            <w:pStyle w:val="ListParagraph"/>
            <w:numPr>
              <w:numId w:val="48"/>
            </w:numPr>
            <w:shd w:val="clear" w:color="auto" w:fill="FCFCFC"/>
            <w:ind w:hanging="360"/>
          </w:pPr>
        </w:pPrChange>
      </w:pPr>
      <w:r w:rsidRPr="0027023E">
        <w:rPr>
          <w:rFonts w:asciiTheme="minorHAnsi" w:eastAsia="Times New Roman" w:hAnsiTheme="minorHAnsi"/>
          <w:color w:val="404040"/>
        </w:rPr>
        <w:t xml:space="preserve">Open </w:t>
      </w:r>
      <w:del w:id="661" w:author="Brad Scherer [2]" w:date="2017-06-04T23:04:00Z">
        <w:r w:rsidRPr="0027023E" w:rsidDel="00F66A43">
          <w:rPr>
            <w:rFonts w:asciiTheme="minorHAnsi" w:eastAsia="Times New Roman" w:hAnsiTheme="minorHAnsi"/>
            <w:color w:val="404040"/>
          </w:rPr>
          <w:delText xml:space="preserve">a separate </w:delText>
        </w:r>
      </w:del>
      <w:del w:id="662" w:author="Brad Scherer" w:date="2017-06-02T13:35:00Z">
        <w:r w:rsidRPr="0027023E" w:rsidDel="00E679F8">
          <w:rPr>
            <w:rFonts w:asciiTheme="minorHAnsi" w:eastAsia="Times New Roman" w:hAnsiTheme="minorHAnsi"/>
            <w:color w:val="404040"/>
          </w:rPr>
          <w:delText xml:space="preserve">Google </w:delText>
        </w:r>
      </w:del>
      <w:ins w:id="663" w:author="Brad Scherer" w:date="2017-06-02T13:35:00Z">
        <w:r w:rsidR="00E679F8" w:rsidRPr="0027023E">
          <w:rPr>
            <w:rFonts w:asciiTheme="minorHAnsi" w:eastAsia="Times New Roman" w:hAnsiTheme="minorHAnsi"/>
            <w:color w:val="404040"/>
          </w:rPr>
          <w:t>Firefox</w:t>
        </w:r>
      </w:ins>
      <w:del w:id="664" w:author="Brad Scherer" w:date="2017-06-02T13:35:00Z">
        <w:r w:rsidRPr="0027023E" w:rsidDel="00E679F8">
          <w:rPr>
            <w:rFonts w:asciiTheme="minorHAnsi" w:eastAsia="Times New Roman" w:hAnsiTheme="minorHAnsi"/>
            <w:color w:val="404040"/>
          </w:rPr>
          <w:delText>Chrome</w:delText>
        </w:r>
      </w:del>
      <w:del w:id="665" w:author="Brad Scherer [2]" w:date="2017-06-04T23:04:00Z">
        <w:r w:rsidRPr="0027023E" w:rsidDel="00F66A43">
          <w:rPr>
            <w:rFonts w:asciiTheme="minorHAnsi" w:eastAsia="Times New Roman" w:hAnsiTheme="minorHAnsi"/>
            <w:color w:val="404040"/>
          </w:rPr>
          <w:delText xml:space="preserve"> tab</w:delText>
        </w:r>
      </w:del>
      <w:r w:rsidRPr="0027023E">
        <w:rPr>
          <w:rFonts w:asciiTheme="minorHAnsi" w:eastAsia="Times New Roman" w:hAnsiTheme="minorHAnsi"/>
          <w:color w:val="404040"/>
        </w:rPr>
        <w:t xml:space="preserve"> and navigate to </w:t>
      </w:r>
      <w:ins w:id="666" w:author="Brad Scherer" w:date="2017-06-04T23:05:00Z">
        <w:r w:rsidR="00CA72BE" w:rsidRPr="0027023E">
          <w:rPr>
            <w:rFonts w:asciiTheme="minorHAnsi" w:hAnsiTheme="minorHAnsi"/>
            <w:rPrChange w:id="667" w:author="Brad Scherer" w:date="2017-06-20T16:40:00Z">
              <w:rPr>
                <w:rFonts w:asciiTheme="minorHAnsi" w:eastAsia="Times New Roman" w:hAnsiTheme="minorHAnsi"/>
                <w:color w:val="404040"/>
              </w:rPr>
            </w:rPrChange>
          </w:rPr>
          <w:fldChar w:fldCharType="begin"/>
        </w:r>
      </w:ins>
      <w:ins w:id="668" w:author="Brad Scherer [2]" w:date="2017-06-04T23:05:00Z">
        <w:r w:rsidR="00CA72BE" w:rsidRPr="0027023E">
          <w:rPr>
            <w:rFonts w:asciiTheme="minorHAnsi" w:eastAsia="Times New Roman" w:hAnsiTheme="minorHAnsi"/>
            <w:color w:val="404040"/>
          </w:rPr>
          <w:instrText xml:space="preserve"> HYPERLINK "</w:instrText>
        </w:r>
      </w:ins>
      <w:r w:rsidR="00CA72BE" w:rsidRPr="0027023E">
        <w:rPr>
          <w:rFonts w:asciiTheme="minorHAnsi" w:eastAsia="Times New Roman" w:hAnsiTheme="minorHAnsi"/>
          <w:color w:val="404040"/>
        </w:rPr>
        <w:instrText>http</w:instrText>
      </w:r>
      <w:ins w:id="669" w:author="Jack Fenimore" w:date="2017-06-02T14:43:00Z">
        <w:r w:rsidR="00CA72BE" w:rsidRPr="0027023E">
          <w:rPr>
            <w:rFonts w:asciiTheme="minorHAnsi" w:eastAsia="Times New Roman" w:hAnsiTheme="minorHAnsi"/>
            <w:color w:val="404040"/>
          </w:rPr>
          <w:instrText>s</w:instrText>
        </w:r>
      </w:ins>
      <w:r w:rsidR="00CA72BE" w:rsidRPr="0027023E">
        <w:rPr>
          <w:rFonts w:asciiTheme="minorHAnsi" w:eastAsia="Times New Roman" w:hAnsiTheme="minorHAnsi"/>
          <w:color w:val="404040"/>
        </w:rPr>
        <w:instrText>://</w:instrText>
      </w:r>
      <w:ins w:id="670" w:author="Jack Fenimore" w:date="2017-06-02T14:43:00Z">
        <w:r w:rsidR="00CA72BE" w:rsidRPr="0027023E">
          <w:rPr>
            <w:rFonts w:asciiTheme="minorHAnsi" w:eastAsia="Times New Roman" w:hAnsiTheme="minorHAnsi"/>
            <w:color w:val="404040"/>
          </w:rPr>
          <w:instrText>hackazon</w:instrText>
        </w:r>
      </w:ins>
      <w:r w:rsidR="00CA72BE" w:rsidRPr="0027023E">
        <w:rPr>
          <w:rFonts w:asciiTheme="minorHAnsi" w:eastAsia="Times New Roman" w:hAnsiTheme="minorHAnsi"/>
          <w:color w:val="404040"/>
        </w:rPr>
        <w:instrText>.f5</w:instrText>
      </w:r>
      <w:ins w:id="671" w:author="Jack Fenimore" w:date="2017-06-02T14:43:00Z">
        <w:r w:rsidR="00CA72BE" w:rsidRPr="0027023E">
          <w:rPr>
            <w:rFonts w:asciiTheme="minorHAnsi" w:eastAsia="Times New Roman" w:hAnsiTheme="minorHAnsi"/>
            <w:color w:val="404040"/>
          </w:rPr>
          <w:instrText>demo</w:instrText>
        </w:r>
      </w:ins>
      <w:r w:rsidR="00CA72BE" w:rsidRPr="0027023E">
        <w:rPr>
          <w:rFonts w:asciiTheme="minorHAnsi" w:eastAsia="Times New Roman" w:hAnsiTheme="minorHAnsi"/>
          <w:color w:val="404040"/>
        </w:rPr>
        <w:instrText>.com</w:instrText>
      </w:r>
      <w:ins w:id="672" w:author="Brad Scherer [2]" w:date="2017-06-04T23:05:00Z">
        <w:r w:rsidR="00CA72BE" w:rsidRPr="0027023E">
          <w:rPr>
            <w:rFonts w:asciiTheme="minorHAnsi" w:eastAsia="Times New Roman" w:hAnsiTheme="minorHAnsi"/>
            <w:color w:val="404040"/>
          </w:rPr>
          <w:instrText xml:space="preserve">" </w:instrText>
        </w:r>
      </w:ins>
      <w:ins w:id="673" w:author="Brad Scherer" w:date="2017-06-04T23:05:00Z">
        <w:r w:rsidR="00CA72BE" w:rsidRPr="0027023E">
          <w:rPr>
            <w:rFonts w:asciiTheme="minorHAnsi" w:eastAsia="Times New Roman" w:hAnsiTheme="minorHAnsi"/>
            <w:color w:val="404040"/>
          </w:rPr>
          <w:fldChar w:fldCharType="separate"/>
        </w:r>
      </w:ins>
      <w:r w:rsidR="00CA72BE" w:rsidRPr="0027023E">
        <w:rPr>
          <w:rStyle w:val="Hyperlink"/>
          <w:rFonts w:asciiTheme="minorHAnsi" w:eastAsia="Times New Roman" w:hAnsiTheme="minorHAnsi"/>
        </w:rPr>
        <w:t>http</w:t>
      </w:r>
      <w:ins w:id="674" w:author="Jack Fenimore" w:date="2017-06-02T14:43:00Z">
        <w:r w:rsidR="00CA72BE" w:rsidRPr="0027023E">
          <w:rPr>
            <w:rStyle w:val="Hyperlink"/>
            <w:rFonts w:asciiTheme="minorHAnsi" w:eastAsia="Times New Roman" w:hAnsiTheme="minorHAnsi"/>
          </w:rPr>
          <w:t>s</w:t>
        </w:r>
      </w:ins>
      <w:r w:rsidR="00CA72BE" w:rsidRPr="0027023E">
        <w:rPr>
          <w:rStyle w:val="Hyperlink"/>
          <w:rFonts w:asciiTheme="minorHAnsi" w:eastAsia="Times New Roman" w:hAnsiTheme="minorHAnsi"/>
        </w:rPr>
        <w:t>://</w:t>
      </w:r>
      <w:del w:id="675" w:author="Jack Fenimore" w:date="2017-06-02T14:43:00Z">
        <w:r w:rsidR="00CA72BE" w:rsidRPr="0027023E" w:rsidDel="005E0715">
          <w:rPr>
            <w:rStyle w:val="Hyperlink"/>
            <w:rFonts w:asciiTheme="minorHAnsi" w:eastAsia="Times New Roman" w:hAnsiTheme="minorHAnsi"/>
          </w:rPr>
          <w:delText>auction</w:delText>
        </w:r>
      </w:del>
      <w:ins w:id="676" w:author="Jack Fenimore" w:date="2017-06-02T14:43:00Z">
        <w:r w:rsidR="00CA72BE" w:rsidRPr="0027023E">
          <w:rPr>
            <w:rStyle w:val="Hyperlink"/>
            <w:rFonts w:asciiTheme="minorHAnsi" w:eastAsia="Times New Roman" w:hAnsiTheme="minorHAnsi"/>
          </w:rPr>
          <w:t>hackazon</w:t>
        </w:r>
      </w:ins>
      <w:r w:rsidR="00CA72BE" w:rsidRPr="0027023E">
        <w:rPr>
          <w:rStyle w:val="Hyperlink"/>
          <w:rFonts w:asciiTheme="minorHAnsi" w:eastAsia="Times New Roman" w:hAnsiTheme="minorHAnsi"/>
        </w:rPr>
        <w:t>.f5</w:t>
      </w:r>
      <w:ins w:id="677" w:author="Jack Fenimore" w:date="2017-06-02T14:43:00Z">
        <w:r w:rsidR="00CA72BE" w:rsidRPr="0027023E">
          <w:rPr>
            <w:rStyle w:val="Hyperlink"/>
            <w:rFonts w:asciiTheme="minorHAnsi" w:eastAsia="Times New Roman" w:hAnsiTheme="minorHAnsi"/>
          </w:rPr>
          <w:t>demo</w:t>
        </w:r>
      </w:ins>
      <w:r w:rsidR="00CA72BE" w:rsidRPr="0027023E">
        <w:rPr>
          <w:rStyle w:val="Hyperlink"/>
          <w:rFonts w:asciiTheme="minorHAnsi" w:eastAsia="Times New Roman" w:hAnsiTheme="minorHAnsi"/>
        </w:rPr>
        <w:t>.com</w:t>
      </w:r>
      <w:ins w:id="678" w:author="Brad Scherer" w:date="2017-06-04T23:05:00Z">
        <w:r w:rsidR="00CA72BE" w:rsidRPr="0027023E">
          <w:rPr>
            <w:rFonts w:asciiTheme="minorHAnsi" w:eastAsia="Times New Roman" w:hAnsiTheme="minorHAnsi"/>
            <w:color w:val="404040"/>
          </w:rPr>
          <w:fldChar w:fldCharType="end"/>
        </w:r>
      </w:ins>
    </w:p>
    <w:p w14:paraId="7241B11F" w14:textId="77777777" w:rsidR="00AD1EE2" w:rsidRPr="0027023E" w:rsidRDefault="00AD1EE2">
      <w:pPr>
        <w:pStyle w:val="ListParagraph"/>
        <w:numPr>
          <w:ilvl w:val="0"/>
          <w:numId w:val="48"/>
        </w:numPr>
        <w:shd w:val="clear" w:color="auto" w:fill="FCFCFC"/>
        <w:spacing w:before="100" w:beforeAutospacing="1" w:after="100" w:afterAutospacing="1" w:line="360" w:lineRule="atLeast"/>
        <w:rPr>
          <w:ins w:id="679" w:author="Brad Scherer" w:date="2017-06-20T15:59:00Z"/>
          <w:rFonts w:asciiTheme="minorHAnsi" w:eastAsia="Times New Roman" w:hAnsiTheme="minorHAnsi"/>
          <w:color w:val="000000" w:themeColor="text1"/>
          <w:rPrChange w:id="680" w:author="Brad Scherer" w:date="2017-06-20T16:40:00Z">
            <w:rPr>
              <w:ins w:id="681" w:author="Brad Scherer" w:date="2017-06-20T15:59:00Z"/>
              <w:rFonts w:asciiTheme="minorHAnsi" w:eastAsia="Times New Roman" w:hAnsiTheme="minorHAnsi"/>
              <w:color w:val="404040"/>
            </w:rPr>
          </w:rPrChange>
        </w:rPr>
        <w:pPrChange w:id="682" w:author="Brad Scherer" w:date="2017-06-20T15:59:00Z">
          <w:pPr>
            <w:pStyle w:val="ListParagraph"/>
            <w:numPr>
              <w:numId w:val="48"/>
            </w:numPr>
            <w:shd w:val="clear" w:color="auto" w:fill="FCFCFC"/>
            <w:ind w:hanging="360"/>
          </w:pPr>
        </w:pPrChange>
      </w:pPr>
    </w:p>
    <w:p w14:paraId="0D398E9C" w14:textId="2B823C0A" w:rsidR="00A96749" w:rsidRPr="0027023E" w:rsidRDefault="00AD1EE2">
      <w:pPr>
        <w:pStyle w:val="ListParagraph"/>
        <w:shd w:val="clear" w:color="auto" w:fill="FCFCFC"/>
        <w:spacing w:before="100" w:beforeAutospacing="1" w:after="100" w:afterAutospacing="1" w:line="360" w:lineRule="atLeast"/>
        <w:rPr>
          <w:rFonts w:asciiTheme="minorHAnsi" w:eastAsia="Times New Roman" w:hAnsiTheme="minorHAnsi"/>
          <w:i/>
          <w:color w:val="000000" w:themeColor="text1"/>
          <w:rPrChange w:id="683" w:author="Brad Scherer" w:date="2017-06-20T16:40:00Z">
            <w:rPr/>
          </w:rPrChange>
        </w:rPr>
        <w:pPrChange w:id="684" w:author="Brad Scherer" w:date="2017-06-20T16:00:00Z">
          <w:pPr>
            <w:pStyle w:val="ListParagraph"/>
            <w:numPr>
              <w:numId w:val="48"/>
            </w:numPr>
            <w:shd w:val="clear" w:color="auto" w:fill="FCFCFC"/>
            <w:ind w:hanging="360"/>
          </w:pPr>
        </w:pPrChange>
      </w:pPr>
      <w:ins w:id="685" w:author="Brad Scherer" w:date="2017-06-20T16:00:00Z">
        <w:r w:rsidRPr="0027023E">
          <w:rPr>
            <w:rFonts w:asciiTheme="minorHAnsi" w:eastAsia="Times New Roman" w:hAnsiTheme="minorHAnsi"/>
            <w:i/>
            <w:color w:val="404040"/>
          </w:rPr>
          <w:t>(</w:t>
        </w:r>
      </w:ins>
      <w:ins w:id="686" w:author="Brad Scherer [2]" w:date="2017-06-15T17:08:00Z">
        <w:del w:id="687" w:author="Brad Scherer" w:date="2017-06-20T15:59:00Z">
          <w:r w:rsidR="00D1442C" w:rsidRPr="0027023E" w:rsidDel="00AD1EE2">
            <w:rPr>
              <w:rFonts w:asciiTheme="minorHAnsi" w:eastAsia="Times New Roman" w:hAnsiTheme="minorHAnsi"/>
              <w:i/>
              <w:color w:val="404040"/>
              <w:rPrChange w:id="688" w:author="Brad Scherer" w:date="2017-06-20T16:40:00Z">
                <w:rPr>
                  <w:rFonts w:asciiTheme="minorHAnsi" w:eastAsia="Times New Roman" w:hAnsiTheme="minorHAnsi"/>
                  <w:color w:val="404040"/>
                </w:rPr>
              </w:rPrChange>
            </w:rPr>
            <w:delText>(</w:delText>
          </w:r>
        </w:del>
      </w:ins>
      <w:ins w:id="689" w:author="Chad Jenison" w:date="2017-06-09T13:21:00Z">
        <w:del w:id="690" w:author="Brad Scherer" w:date="2017-06-20T15:59:00Z">
          <w:r w:rsidR="2AE832BA" w:rsidRPr="0027023E" w:rsidDel="00AD1EE2">
            <w:rPr>
              <w:rStyle w:val="Hyperlink"/>
              <w:rFonts w:asciiTheme="minorHAnsi" w:eastAsia="Times New Roman" w:hAnsiTheme="minorHAnsi"/>
              <w:rPrChange w:id="691" w:author="Brad Scherer" w:date="2017-06-20T16:40:00Z">
                <w:rPr/>
              </w:rPrChange>
            </w:rPr>
            <w:delText>You'll find a toolbar shortcut for the Hackazon link and this can be used.</w:delText>
          </w:r>
        </w:del>
      </w:ins>
      <w:ins w:id="692" w:author="Chad Jenison" w:date="2017-06-09T13:22:00Z">
        <w:del w:id="693" w:author="Brad Scherer" w:date="2017-06-20T15:59:00Z">
          <w:r w:rsidR="0E2234C1" w:rsidRPr="0027023E" w:rsidDel="00AD1EE2">
            <w:rPr>
              <w:rStyle w:val="Hyperlink"/>
              <w:rFonts w:asciiTheme="minorHAnsi" w:eastAsia="Times New Roman" w:hAnsiTheme="minorHAnsi"/>
              <w:rPrChange w:id="694" w:author="Brad Scherer" w:date="2017-06-20T16:40:00Z">
                <w:rPr/>
              </w:rPrChange>
            </w:rPr>
            <w:delText>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used.https://hackazon.f5demo.comhttps://hackazon.f5demo.comhttps://hackazon.f5demo.comhttps://hackazon.f5demo.com.https://hackazon.f5demo.comhttps://hackazon.f5demo.comhttps://hackazon.f5demo.comhttps://hackazon.f5demo.com. You'll find a toolbar shortcut for the Hackazon link and this can be used.</w:delText>
          </w:r>
        </w:del>
      </w:ins>
      <w:ins w:id="695" w:author="Chad Jenison" w:date="2017-06-07T17:31:00Z">
        <w:r w:rsidR="5CD7281C" w:rsidRPr="0027023E">
          <w:rPr>
            <w:rFonts w:asciiTheme="minorHAnsi" w:hAnsiTheme="minorHAnsi"/>
            <w:i/>
            <w:color w:val="404040" w:themeColor="text1" w:themeTint="BF"/>
            <w:rPrChange w:id="696" w:author="Brad Scherer" w:date="2017-06-20T16:40:00Z">
              <w:rPr/>
            </w:rPrChange>
          </w:rPr>
          <w:t xml:space="preserve">You'll find a toolbar shortcut for the </w:t>
        </w:r>
        <w:proofErr w:type="spellStart"/>
        <w:r w:rsidR="5CD7281C" w:rsidRPr="0027023E">
          <w:rPr>
            <w:rFonts w:asciiTheme="minorHAnsi" w:hAnsiTheme="minorHAnsi"/>
            <w:i/>
            <w:color w:val="404040" w:themeColor="text1" w:themeTint="BF"/>
            <w:rPrChange w:id="697" w:author="Brad Scherer" w:date="2017-06-20T16:40:00Z">
              <w:rPr/>
            </w:rPrChange>
          </w:rPr>
          <w:t>Hackazon</w:t>
        </w:r>
        <w:proofErr w:type="spellEnd"/>
        <w:r w:rsidR="5CD7281C" w:rsidRPr="0027023E">
          <w:rPr>
            <w:rFonts w:asciiTheme="minorHAnsi" w:hAnsiTheme="minorHAnsi"/>
            <w:i/>
            <w:color w:val="404040" w:themeColor="text1" w:themeTint="BF"/>
            <w:rPrChange w:id="698" w:author="Brad Scherer" w:date="2017-06-20T16:40:00Z">
              <w:rPr/>
            </w:rPrChange>
          </w:rPr>
          <w:t xml:space="preserve"> link and this can be used.</w:t>
        </w:r>
      </w:ins>
      <w:ins w:id="699" w:author="Brad Scherer [2]" w:date="2017-06-15T17:08:00Z">
        <w:r w:rsidR="00D1442C" w:rsidRPr="0027023E">
          <w:rPr>
            <w:rFonts w:asciiTheme="minorHAnsi" w:hAnsiTheme="minorHAnsi"/>
            <w:i/>
            <w:color w:val="404040" w:themeColor="text1" w:themeTint="BF"/>
            <w:rPrChange w:id="700" w:author="Brad Scherer" w:date="2017-06-20T16:40:00Z">
              <w:rPr>
                <w:color w:val="404040" w:themeColor="text1" w:themeTint="BF"/>
              </w:rPr>
            </w:rPrChange>
          </w:rPr>
          <w:t>)</w:t>
        </w:r>
      </w:ins>
    </w:p>
    <w:p w14:paraId="2376D741" w14:textId="7F6E080C" w:rsidR="00CA72BE" w:rsidRPr="0027023E" w:rsidRDefault="00CA72BE">
      <w:pPr>
        <w:pStyle w:val="ListParagraph"/>
        <w:shd w:val="clear" w:color="auto" w:fill="FCFCFC"/>
        <w:spacing w:before="100" w:beforeAutospacing="1" w:after="100" w:afterAutospacing="1" w:line="360" w:lineRule="atLeast"/>
        <w:rPr>
          <w:ins w:id="701" w:author="Brad Scherer [2]" w:date="2017-06-04T23:05:00Z"/>
          <w:rFonts w:asciiTheme="minorHAnsi" w:eastAsia="Times New Roman" w:hAnsiTheme="minorHAnsi"/>
          <w:color w:val="404040" w:themeColor="text1" w:themeTint="BF"/>
        </w:rPr>
        <w:pPrChange w:id="702" w:author="Chad Jenison" w:date="2017-06-07T17:32:00Z">
          <w:pPr>
            <w:pStyle w:val="ListParagraph"/>
            <w:shd w:val="clear" w:color="auto" w:fill="FCFCFC"/>
          </w:pPr>
        </w:pPrChange>
      </w:pPr>
      <w:ins w:id="703" w:author="Brad Scherer [2]" w:date="2017-06-04T23:05:00Z">
        <w:del w:id="704" w:author="Chad Jenison" w:date="2017-06-07T17:32:00Z">
          <w:r w:rsidRPr="0027023E" w:rsidDel="668B1CD4">
            <w:rPr>
              <w:rFonts w:asciiTheme="minorHAnsi" w:eastAsia="Times New Roman" w:hAnsiTheme="minorHAnsi"/>
              <w:noProof/>
              <w:color w:val="404040" w:themeColor="text1" w:themeTint="BF"/>
              <w:rPrChange w:id="705" w:author="Brad Scherer" w:date="2017-06-20T16:40:00Z">
                <w:rPr>
                  <w:rFonts w:asciiTheme="minorHAnsi" w:eastAsia="Times New Roman" w:hAnsiTheme="minorHAnsi"/>
                  <w:noProof/>
                  <w:color w:val="404040" w:themeColor="text1" w:themeTint="BF"/>
                </w:rPr>
              </w:rPrChange>
            </w:rPr>
            <w:lastRenderedPageBreak/>
            <w:drawing>
              <wp:inline distT="0" distB="0" distL="0" distR="0" wp14:anchorId="58E07ECB" wp14:editId="376D145B">
                <wp:extent cx="4267200" cy="30099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3009900"/>
                        </a:xfrm>
                        <a:prstGeom prst="rect">
                          <a:avLst/>
                        </a:prstGeom>
                      </pic:spPr>
                    </pic:pic>
                  </a:graphicData>
                </a:graphic>
              </wp:inline>
            </w:drawing>
          </w:r>
        </w:del>
      </w:ins>
      <w:ins w:id="706" w:author="Chad Jenison" w:date="2017-06-07T17:32:00Z">
        <w:r w:rsidRPr="0027023E">
          <w:rPr>
            <w:rFonts w:asciiTheme="minorHAnsi" w:hAnsiTheme="minorHAnsi"/>
            <w:noProof/>
            <w:rPrChange w:id="707" w:author="Brad Scherer" w:date="2017-06-20T16:40:00Z">
              <w:rPr>
                <w:noProof/>
              </w:rPr>
            </w:rPrChange>
          </w:rPr>
          <w:drawing>
            <wp:inline distT="0" distB="0" distL="0" distR="0" wp14:anchorId="3B671701" wp14:editId="3E41EB60">
              <wp:extent cx="4572000" cy="2314575"/>
              <wp:effectExtent l="0" t="0" r="0" b="0"/>
              <wp:docPr id="793050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ins>
    </w:p>
    <w:p w14:paraId="6EB2B309" w14:textId="77777777" w:rsidR="00CA72BE" w:rsidRPr="0027023E" w:rsidRDefault="00CA72BE">
      <w:p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708" w:author="Brad Scherer" w:date="2017-06-20T16:40:00Z">
            <w:rPr/>
          </w:rPrChange>
        </w:rPr>
        <w:pPrChange w:id="709" w:author="Brad Scherer [2]" w:date="2017-06-04T23:05:00Z">
          <w:pPr>
            <w:pStyle w:val="ListParagraph"/>
            <w:numPr>
              <w:numId w:val="48"/>
            </w:numPr>
            <w:shd w:val="clear" w:color="auto" w:fill="FCFCFC"/>
            <w:ind w:hanging="360"/>
          </w:pPr>
        </w:pPrChange>
      </w:pPr>
    </w:p>
    <w:p w14:paraId="683F0EA9" w14:textId="56AA7018" w:rsidR="00DD6FDE" w:rsidRPr="0027023E" w:rsidDel="398C2C1D" w:rsidRDefault="00035751">
      <w:pPr>
        <w:pStyle w:val="ListParagraph"/>
        <w:numPr>
          <w:ilvl w:val="0"/>
          <w:numId w:val="48"/>
        </w:numPr>
        <w:shd w:val="clear" w:color="auto" w:fill="FCFCFC"/>
        <w:spacing w:before="100" w:beforeAutospacing="1" w:after="100" w:afterAutospacing="1" w:line="360" w:lineRule="atLeast"/>
        <w:rPr>
          <w:rFonts w:asciiTheme="minorHAnsi" w:eastAsia="Times New Roman" w:hAnsiTheme="minorHAnsi"/>
          <w:color w:val="000000" w:themeColor="text1"/>
          <w:rPrChange w:id="710" w:author="Brad Scherer" w:date="2017-06-20T16:40:00Z">
            <w:rPr/>
          </w:rPrChange>
        </w:rPr>
        <w:pPrChange w:id="711" w:author="Chad Jenison" w:date="2017-06-07T17:35:00Z">
          <w:pPr>
            <w:pStyle w:val="ListParagraph"/>
            <w:numPr>
              <w:numId w:val="48"/>
            </w:numPr>
            <w:shd w:val="clear" w:color="auto" w:fill="FCFCFC"/>
            <w:ind w:hanging="360"/>
          </w:pPr>
        </w:pPrChange>
      </w:pPr>
      <w:del w:id="712" w:author="Chad Jenison" w:date="2017-06-07T17:26:00Z">
        <w:r w:rsidRPr="0027023E" w:rsidDel="398C2C1D">
          <w:rPr>
            <w:rFonts w:asciiTheme="minorHAnsi" w:eastAsia="Times New Roman" w:hAnsiTheme="minorHAnsi"/>
            <w:color w:val="404040"/>
          </w:rPr>
          <w:delText>Navigate</w:delText>
        </w:r>
      </w:del>
      <w:ins w:id="713" w:author="Chad Jenison" w:date="2017-06-07T17:26:00Z">
        <w:r w:rsidR="398C2C1D" w:rsidRPr="0027023E">
          <w:rPr>
            <w:rFonts w:asciiTheme="minorHAnsi" w:eastAsia="Times New Roman" w:hAnsiTheme="minorHAnsi"/>
            <w:color w:val="404040"/>
          </w:rPr>
          <w:t xml:space="preserve">Interact </w:t>
        </w:r>
        <w:r w:rsidR="0C646769" w:rsidRPr="0027023E">
          <w:rPr>
            <w:rFonts w:asciiTheme="minorHAnsi" w:eastAsia="Times New Roman" w:hAnsiTheme="minorHAnsi"/>
            <w:color w:val="404040"/>
          </w:rPr>
          <w:t xml:space="preserve">with the application by clicking the </w:t>
        </w:r>
      </w:ins>
      <w:proofErr w:type="spellStart"/>
      <w:ins w:id="714" w:author="Chad Jenison" w:date="2017-06-07T17:33:00Z">
        <w:r w:rsidR="2CD5CC1E" w:rsidRPr="0027023E">
          <w:rPr>
            <w:rFonts w:asciiTheme="minorHAnsi" w:eastAsia="Times New Roman" w:hAnsiTheme="minorHAnsi"/>
            <w:color w:val="404040"/>
          </w:rPr>
          <w:t>Hackazon</w:t>
        </w:r>
        <w:proofErr w:type="spellEnd"/>
        <w:r w:rsidR="2CD5CC1E" w:rsidRPr="0027023E">
          <w:rPr>
            <w:rFonts w:asciiTheme="minorHAnsi" w:eastAsia="Times New Roman" w:hAnsiTheme="minorHAnsi"/>
            <w:color w:val="404040"/>
          </w:rPr>
          <w:t xml:space="preserve"> logo and any of the items </w:t>
        </w:r>
      </w:ins>
      <w:ins w:id="715" w:author="Chad Jenison" w:date="2017-06-07T17:34:00Z">
        <w:r w:rsidR="37BA42BF" w:rsidRPr="0027023E">
          <w:rPr>
            <w:rFonts w:asciiTheme="minorHAnsi" w:eastAsia="Times New Roman" w:hAnsiTheme="minorHAnsi"/>
            <w:color w:val="404040"/>
          </w:rPr>
          <w:t xml:space="preserve">under </w:t>
        </w:r>
      </w:ins>
      <w:ins w:id="716" w:author="Chad Jenison" w:date="2017-06-07T17:33:00Z">
        <w:r w:rsidR="1AEDA141" w:rsidRPr="0027023E">
          <w:rPr>
            <w:rFonts w:asciiTheme="minorHAnsi" w:eastAsia="Times New Roman" w:hAnsiTheme="minorHAnsi"/>
            <w:color w:val="404040"/>
          </w:rPr>
          <w:t>the Special Selection title that appear on the front page</w:t>
        </w:r>
      </w:ins>
      <w:ins w:id="717" w:author="Chad Jenison" w:date="2017-06-07T17:34:00Z">
        <w:r w:rsidR="3E28273E" w:rsidRPr="0027023E">
          <w:rPr>
            <w:rFonts w:asciiTheme="minorHAnsi" w:eastAsia="Times New Roman" w:hAnsiTheme="minorHAnsi"/>
            <w:color w:val="404040"/>
          </w:rPr>
          <w:t xml:space="preserve">. </w:t>
        </w:r>
        <w:del w:id="718" w:author="Brad Scherer" w:date="2017-06-20T16:44:00Z">
          <w:r w:rsidR="37BA42BF" w:rsidRPr="008615C2" w:rsidDel="008615C2">
            <w:rPr>
              <w:rFonts w:asciiTheme="minorHAnsi" w:eastAsia="Times New Roman" w:hAnsiTheme="minorHAnsi"/>
              <w:b/>
              <w:color w:val="FF0000"/>
              <w:rPrChange w:id="719" w:author="Brad Scherer" w:date="2017-06-20T16:45:00Z">
                <w:rPr>
                  <w:rFonts w:asciiTheme="minorHAnsi" w:eastAsia="Times New Roman" w:hAnsiTheme="minorHAnsi"/>
                  <w:color w:val="404040"/>
                </w:rPr>
              </w:rPrChange>
            </w:rPr>
            <w:delText xml:space="preserve">At this time, please </w:delText>
          </w:r>
        </w:del>
      </w:ins>
      <w:ins w:id="720" w:author="Brad Scherer" w:date="2017-06-20T16:44:00Z">
        <w:r w:rsidR="008615C2" w:rsidRPr="008615C2">
          <w:rPr>
            <w:rFonts w:asciiTheme="minorHAnsi" w:eastAsia="Times New Roman" w:hAnsiTheme="minorHAnsi"/>
            <w:b/>
            <w:color w:val="FF0000"/>
            <w:rPrChange w:id="721" w:author="Brad Scherer" w:date="2017-06-20T16:45:00Z">
              <w:rPr>
                <w:rFonts w:asciiTheme="minorHAnsi" w:eastAsia="Times New Roman" w:hAnsiTheme="minorHAnsi"/>
                <w:color w:val="404040"/>
              </w:rPr>
            </w:rPrChange>
          </w:rPr>
          <w:t>Please</w:t>
        </w:r>
        <w:r w:rsidR="008615C2">
          <w:rPr>
            <w:rFonts w:asciiTheme="minorHAnsi" w:eastAsia="Times New Roman" w:hAnsiTheme="minorHAnsi"/>
            <w:color w:val="404040"/>
          </w:rPr>
          <w:t xml:space="preserve"> </w:t>
        </w:r>
      </w:ins>
      <w:ins w:id="722" w:author="Chad Jenison" w:date="2017-06-07T17:34:00Z">
        <w:r w:rsidR="37BA42BF" w:rsidRPr="0027023E">
          <w:rPr>
            <w:rFonts w:asciiTheme="minorHAnsi" w:eastAsia="Times New Roman" w:hAnsiTheme="minorHAnsi"/>
            <w:color w:val="404040"/>
          </w:rPr>
          <w:t xml:space="preserve">refrain </w:t>
        </w:r>
        <w:r w:rsidR="3E28273E" w:rsidRPr="0027023E">
          <w:rPr>
            <w:rFonts w:asciiTheme="minorHAnsi" w:eastAsia="Times New Roman" w:hAnsiTheme="minorHAnsi"/>
            <w:color w:val="404040"/>
          </w:rPr>
          <w:t>from experimenting with the site using any "exploit" techni</w:t>
        </w:r>
      </w:ins>
      <w:del w:id="723" w:author="Chad Jenison" w:date="2017-06-07T17:26:00Z">
        <w:r w:rsidR="00DD6FDE" w:rsidRPr="0027023E" w:rsidDel="398C2C1D">
          <w:rPr>
            <w:rFonts w:asciiTheme="minorHAnsi" w:eastAsia="Times New Roman" w:hAnsiTheme="minorHAnsi"/>
            <w:color w:val="404040"/>
          </w:rPr>
          <w:delText xml:space="preserve"> around the site to ensure that everything is working as expected</w:delText>
        </w:r>
      </w:del>
      <w:del w:id="724" w:author="Chad Jenison" w:date="2017-06-07T17:34:00Z">
        <w:r w:rsidR="00DD6FDE" w:rsidRPr="0027023E" w:rsidDel="3E28273E">
          <w:rPr>
            <w:rFonts w:asciiTheme="minorHAnsi" w:eastAsia="Times New Roman" w:hAnsiTheme="minorHAnsi"/>
            <w:color w:val="404040"/>
          </w:rPr>
          <w:delText>.</w:delText>
        </w:r>
      </w:del>
      <w:ins w:id="725" w:author="Chad Jenison" w:date="2017-06-07T17:34:00Z">
        <w:r w:rsidR="37BA42BF" w:rsidRPr="0027023E">
          <w:rPr>
            <w:rFonts w:asciiTheme="minorHAnsi" w:eastAsia="Times New Roman" w:hAnsiTheme="minorHAnsi"/>
            <w:color w:val="000000" w:themeColor="text1"/>
            <w:rPrChange w:id="726" w:author="Brad Scherer" w:date="2017-06-20T16:40:00Z">
              <w:rPr/>
            </w:rPrChange>
          </w:rPr>
          <w:t>ques that you might be familiar with</w:t>
        </w:r>
        <w:del w:id="727" w:author="Brad Scherer" w:date="2017-06-20T16:45:00Z">
          <w:r w:rsidR="37BA42BF" w:rsidRPr="0027023E" w:rsidDel="008615C2">
            <w:rPr>
              <w:rFonts w:asciiTheme="minorHAnsi" w:eastAsia="Times New Roman" w:hAnsiTheme="minorHAnsi"/>
              <w:color w:val="000000" w:themeColor="text1"/>
              <w:rPrChange w:id="728" w:author="Brad Scherer" w:date="2017-06-20T16:40:00Z">
                <w:rPr/>
              </w:rPrChange>
            </w:rPr>
            <w:delText>.</w:delText>
          </w:r>
        </w:del>
      </w:ins>
      <w:ins w:id="729" w:author="Brad Scherer" w:date="2017-06-20T16:45:00Z">
        <w:r w:rsidR="008615C2">
          <w:rPr>
            <w:rFonts w:asciiTheme="minorHAnsi" w:eastAsia="Times New Roman" w:hAnsiTheme="minorHAnsi"/>
            <w:color w:val="000000" w:themeColor="text1"/>
          </w:rPr>
          <w:t>.</w:t>
        </w:r>
      </w:ins>
    </w:p>
    <w:p w14:paraId="5572AB1C" w14:textId="12C09793" w:rsidR="00C1782E" w:rsidRPr="0027023E" w:rsidDel="3E28273E" w:rsidRDefault="00C1782E">
      <w:pPr>
        <w:pStyle w:val="ListParagraph"/>
        <w:numPr>
          <w:ilvl w:val="0"/>
          <w:numId w:val="48"/>
        </w:numPr>
        <w:shd w:val="clear" w:color="auto" w:fill="FCFCFC"/>
        <w:spacing w:before="100" w:beforeAutospacing="1" w:after="100" w:afterAutospacing="1" w:line="360" w:lineRule="atLeast"/>
        <w:rPr>
          <w:del w:id="730" w:author="Chad Jenison" w:date="2017-06-07T17:34:00Z"/>
          <w:rFonts w:asciiTheme="minorHAnsi" w:eastAsia="Times New Roman" w:hAnsiTheme="minorHAnsi"/>
          <w:color w:val="000000" w:themeColor="text1"/>
          <w:rPrChange w:id="731" w:author="Brad Scherer" w:date="2017-06-20T16:40:00Z">
            <w:rPr>
              <w:del w:id="732" w:author="Chad Jenison" w:date="2017-06-07T17:34:00Z"/>
            </w:rPr>
          </w:rPrChange>
        </w:rPr>
        <w:pPrChange w:id="733" w:author="Chad Jenison" w:date="2017-06-07T17:33:00Z">
          <w:pPr>
            <w:pStyle w:val="ListParagraph"/>
            <w:numPr>
              <w:numId w:val="48"/>
            </w:numPr>
            <w:shd w:val="clear" w:color="auto" w:fill="FCFCFC"/>
            <w:ind w:hanging="360"/>
          </w:pPr>
        </w:pPrChange>
      </w:pPr>
      <w:ins w:id="734" w:author="Brad Scherer [2]" w:date="2017-06-04T23:07:00Z">
        <w:del w:id="735" w:author="Chad Jenison" w:date="2017-06-07T17:25:00Z">
          <w:r w:rsidRPr="0027023E" w:rsidDel="3F2DEA95">
            <w:rPr>
              <w:rFonts w:asciiTheme="minorHAnsi" w:eastAsia="Times New Roman" w:hAnsiTheme="minorHAnsi"/>
              <w:color w:val="404040" w:themeColor="text1" w:themeTint="BF"/>
            </w:rPr>
            <w:delText xml:space="preserve">Note: if you create an account you will receive a 500 error although it is successful. This is part of the broken web app and not due to ASM. </w:delText>
          </w:r>
        </w:del>
      </w:ins>
    </w:p>
    <w:p w14:paraId="0D1C88EC" w14:textId="6A44CA3C" w:rsidR="00DD6FDE" w:rsidRPr="0027023E" w:rsidRDefault="005B2064">
      <w:pPr>
        <w:pStyle w:val="ListParagraph"/>
        <w:numPr>
          <w:ilvl w:val="0"/>
          <w:numId w:val="48"/>
        </w:numPr>
        <w:shd w:val="clear" w:color="auto" w:fill="FCFCFC"/>
        <w:spacing w:before="100" w:beforeAutospacing="1" w:after="100" w:afterAutospacing="1" w:line="360" w:lineRule="atLeast"/>
        <w:rPr>
          <w:rFonts w:asciiTheme="minorHAnsi" w:eastAsia="Times New Roman" w:hAnsiTheme="minorHAnsi"/>
          <w:color w:val="000000" w:themeColor="text1"/>
          <w:rPrChange w:id="736" w:author="Brad Scherer" w:date="2017-06-20T16:40:00Z">
            <w:rPr/>
          </w:rPrChange>
        </w:rPr>
        <w:pPrChange w:id="737" w:author="Chad Jenison" w:date="2017-06-07T19:05:00Z">
          <w:pPr>
            <w:pStyle w:val="ListParagraph"/>
            <w:numPr>
              <w:numId w:val="48"/>
            </w:numPr>
            <w:shd w:val="clear" w:color="auto" w:fill="FCFCFC"/>
            <w:ind w:hanging="360"/>
          </w:pPr>
        </w:pPrChange>
      </w:pPr>
      <w:r w:rsidRPr="0027023E">
        <w:rPr>
          <w:rFonts w:asciiTheme="minorHAnsi" w:eastAsia="Times New Roman" w:hAnsiTheme="minorHAnsi"/>
          <w:color w:val="404040"/>
        </w:rPr>
        <w:t xml:space="preserve">On the BIG-IP, navigate to </w:t>
      </w:r>
      <w:r w:rsidR="003D2123" w:rsidRPr="0027023E">
        <w:rPr>
          <w:rFonts w:asciiTheme="minorHAnsi" w:hAnsiTheme="minorHAnsi"/>
          <w:b/>
          <w:bCs/>
        </w:rPr>
        <w:t>Security &gt; Event Logs &gt; Application &gt; Requests</w:t>
      </w:r>
      <w:r w:rsidR="003D2123" w:rsidRPr="0027023E">
        <w:rPr>
          <w:rFonts w:asciiTheme="minorHAnsi" w:hAnsiTheme="minorHAnsi"/>
        </w:rPr>
        <w:t xml:space="preserve"> and </w:t>
      </w:r>
      <w:r w:rsidR="00011589" w:rsidRPr="0027023E">
        <w:rPr>
          <w:rFonts w:asciiTheme="minorHAnsi" w:hAnsiTheme="minorHAnsi"/>
        </w:rPr>
        <w:t>verify that requests are being observed.</w:t>
      </w:r>
    </w:p>
    <w:p w14:paraId="188AD5F5" w14:textId="34FCE56D" w:rsidR="00B83132" w:rsidRPr="0027023E" w:rsidRDefault="00B83132">
      <w:pPr>
        <w:pStyle w:val="ListParagraph"/>
        <w:numPr>
          <w:ilvl w:val="0"/>
          <w:numId w:val="48"/>
        </w:numPr>
        <w:shd w:val="clear" w:color="auto" w:fill="FCFCFC"/>
        <w:spacing w:before="100" w:beforeAutospacing="1" w:after="100" w:afterAutospacing="1" w:line="360" w:lineRule="atLeast"/>
        <w:rPr>
          <w:rFonts w:asciiTheme="minorHAnsi" w:eastAsia="Times New Roman" w:hAnsiTheme="minorHAnsi"/>
          <w:color w:val="000000" w:themeColor="text1"/>
          <w:rPrChange w:id="738" w:author="Brad Scherer" w:date="2017-06-20T16:40:00Z">
            <w:rPr/>
          </w:rPrChange>
        </w:rPr>
        <w:pPrChange w:id="739" w:author="Chad Jenison" w:date="2017-06-07T17:26:00Z">
          <w:pPr>
            <w:pStyle w:val="ListParagraph"/>
            <w:numPr>
              <w:numId w:val="48"/>
            </w:numPr>
            <w:shd w:val="clear" w:color="auto" w:fill="FCFCFC"/>
            <w:ind w:hanging="360"/>
          </w:pPr>
        </w:pPrChange>
      </w:pPr>
      <w:ins w:id="740" w:author="Brad Scherer [2]" w:date="2017-06-04T23:09:00Z">
        <w:r w:rsidRPr="008615C2">
          <w:rPr>
            <w:rFonts w:asciiTheme="minorHAnsi" w:eastAsia="Times New Roman" w:hAnsiTheme="minorHAnsi"/>
            <w:b/>
            <w:color w:val="404040" w:themeColor="text1" w:themeTint="BF"/>
            <w:rPrChange w:id="741" w:author="Brad Scherer" w:date="2017-06-20T16:45:00Z">
              <w:rPr>
                <w:rFonts w:asciiTheme="minorHAnsi" w:eastAsia="Times New Roman" w:hAnsiTheme="minorHAnsi"/>
                <w:color w:val="404040" w:themeColor="text1" w:themeTint="BF"/>
              </w:rPr>
            </w:rPrChange>
          </w:rPr>
          <w:t xml:space="preserve">Tip: </w:t>
        </w:r>
        <w:r w:rsidRPr="0027023E">
          <w:rPr>
            <w:rFonts w:asciiTheme="minorHAnsi" w:eastAsia="Times New Roman" w:hAnsiTheme="minorHAnsi"/>
            <w:color w:val="404040" w:themeColor="text1" w:themeTint="BF"/>
          </w:rPr>
          <w:t>You will need to clear the “Illegal Request</w:t>
        </w:r>
      </w:ins>
      <w:ins w:id="742" w:author="Brad Scherer [2]" w:date="2017-06-04T23:10:00Z">
        <w:r w:rsidRPr="0027023E">
          <w:rPr>
            <w:rFonts w:asciiTheme="minorHAnsi" w:eastAsia="Times New Roman" w:hAnsiTheme="minorHAnsi"/>
            <w:color w:val="404040" w:themeColor="text1" w:themeTint="BF"/>
          </w:rPr>
          <w:t>s</w:t>
        </w:r>
      </w:ins>
      <w:ins w:id="743" w:author="Brad Scherer [2]" w:date="2017-06-04T23:09:00Z">
        <w:r w:rsidRPr="0027023E">
          <w:rPr>
            <w:rFonts w:asciiTheme="minorHAnsi" w:eastAsia="Times New Roman" w:hAnsiTheme="minorHAnsi"/>
            <w:color w:val="404040" w:themeColor="text1" w:themeTint="BF"/>
          </w:rPr>
          <w:t>” only filter:</w:t>
        </w:r>
      </w:ins>
    </w:p>
    <w:p w14:paraId="2A5BACA7" w14:textId="6E8B38EF" w:rsidR="00B83132" w:rsidRPr="0027023E" w:rsidRDefault="00B83132">
      <w:pPr>
        <w:pStyle w:val="ListParagraph"/>
        <w:shd w:val="clear" w:color="auto" w:fill="FCFCFC"/>
        <w:spacing w:before="100" w:beforeAutospacing="1" w:after="100" w:afterAutospacing="1" w:line="360" w:lineRule="atLeast"/>
        <w:rPr>
          <w:ins w:id="744" w:author="Brad Scherer [2]" w:date="2017-06-05T22:54:00Z"/>
          <w:rFonts w:asciiTheme="minorHAnsi" w:eastAsia="Times New Roman" w:hAnsiTheme="minorHAnsi"/>
          <w:color w:val="404040" w:themeColor="text1" w:themeTint="BF"/>
        </w:rPr>
        <w:pPrChange w:id="745" w:author="Brad Scherer [2]" w:date="2017-06-04T23:10:00Z">
          <w:pPr>
            <w:pStyle w:val="ListParagraph"/>
            <w:numPr>
              <w:numId w:val="48"/>
            </w:numPr>
            <w:shd w:val="clear" w:color="auto" w:fill="FCFCFC"/>
            <w:ind w:hanging="360"/>
          </w:pPr>
        </w:pPrChange>
      </w:pPr>
      <w:ins w:id="746" w:author="Brad Scherer [2]" w:date="2017-06-04T23:10:00Z">
        <w:r w:rsidRPr="0027023E">
          <w:rPr>
            <w:rFonts w:asciiTheme="minorHAnsi" w:eastAsia="Times New Roman" w:hAnsiTheme="minorHAnsi"/>
            <w:noProof/>
            <w:color w:val="404040" w:themeColor="text1" w:themeTint="BF"/>
            <w:rPrChange w:id="747" w:author="Brad Scherer" w:date="2017-06-20T16:40:00Z">
              <w:rPr>
                <w:rFonts w:asciiTheme="minorHAnsi" w:eastAsia="Times New Roman" w:hAnsiTheme="minorHAnsi"/>
                <w:noProof/>
                <w:color w:val="404040" w:themeColor="text1" w:themeTint="BF"/>
              </w:rPr>
            </w:rPrChange>
          </w:rPr>
          <w:drawing>
            <wp:inline distT="0" distB="0" distL="0" distR="0" wp14:anchorId="6E1429D9" wp14:editId="2573E9C5">
              <wp:extent cx="5943600" cy="2837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7180"/>
                      </a:xfrm>
                      <a:prstGeom prst="rect">
                        <a:avLst/>
                      </a:prstGeom>
                    </pic:spPr>
                  </pic:pic>
                </a:graphicData>
              </a:graphic>
            </wp:inline>
          </w:drawing>
        </w:r>
      </w:ins>
    </w:p>
    <w:p w14:paraId="50B1F91A" w14:textId="010B1B23" w:rsidR="00262828" w:rsidRPr="0027023E" w:rsidRDefault="00262828">
      <w:pPr>
        <w:pStyle w:val="ListParagraph"/>
        <w:shd w:val="clear" w:color="auto" w:fill="FCFCFC"/>
        <w:spacing w:before="100" w:beforeAutospacing="1" w:after="100" w:afterAutospacing="1" w:line="360" w:lineRule="atLeast"/>
        <w:rPr>
          <w:ins w:id="748" w:author="Brad Scherer [2]" w:date="2017-06-05T22:55:00Z"/>
          <w:rFonts w:asciiTheme="minorHAnsi" w:eastAsia="Times New Roman" w:hAnsiTheme="minorHAnsi"/>
          <w:color w:val="404040" w:themeColor="text1" w:themeTint="BF"/>
        </w:rPr>
        <w:pPrChange w:id="749" w:author="Brad Scherer [2]" w:date="2017-06-04T23:10:00Z">
          <w:pPr>
            <w:pStyle w:val="ListParagraph"/>
            <w:numPr>
              <w:numId w:val="48"/>
            </w:numPr>
            <w:shd w:val="clear" w:color="auto" w:fill="FCFCFC"/>
            <w:ind w:hanging="360"/>
          </w:pPr>
        </w:pPrChange>
      </w:pPr>
    </w:p>
    <w:p w14:paraId="22586E55" w14:textId="77777777" w:rsidR="008615C2" w:rsidRDefault="00854BFF">
      <w:pPr>
        <w:pStyle w:val="ListParagraph"/>
        <w:shd w:val="clear" w:color="auto" w:fill="FCFCFC"/>
        <w:spacing w:before="100" w:beforeAutospacing="1" w:after="100" w:afterAutospacing="1" w:line="360" w:lineRule="atLeast"/>
        <w:rPr>
          <w:ins w:id="750" w:author="Brad Scherer" w:date="2017-06-20T16:45:00Z"/>
          <w:rFonts w:asciiTheme="minorHAnsi" w:eastAsia="Times New Roman" w:hAnsiTheme="minorHAnsi"/>
          <w:color w:val="404040" w:themeColor="text1" w:themeTint="BF"/>
        </w:rPr>
        <w:pPrChange w:id="751" w:author="Chad Jenison" w:date="2017-06-07T16:56:00Z">
          <w:pPr>
            <w:pStyle w:val="ListParagraph"/>
            <w:numPr>
              <w:numId w:val="48"/>
            </w:numPr>
            <w:shd w:val="clear" w:color="auto" w:fill="FCFCFC"/>
            <w:ind w:hanging="360"/>
          </w:pPr>
        </w:pPrChange>
      </w:pPr>
      <w:ins w:id="752" w:author="Brad Scherer [2]" w:date="2017-06-05T22:55:00Z">
        <w:r w:rsidRPr="0027023E">
          <w:rPr>
            <w:rFonts w:asciiTheme="minorHAnsi" w:eastAsia="Times New Roman" w:hAnsiTheme="minorHAnsi"/>
            <w:color w:val="404040" w:themeColor="text1" w:themeTint="BF"/>
          </w:rPr>
          <w:t xml:space="preserve">You should be able to see both the raw client request and server response for the event that you selected. </w:t>
        </w:r>
      </w:ins>
    </w:p>
    <w:p w14:paraId="26691812" w14:textId="358D6FA6" w:rsidR="00854BFF" w:rsidRDefault="00854BFF">
      <w:pPr>
        <w:pStyle w:val="ListParagraph"/>
        <w:shd w:val="clear" w:color="auto" w:fill="FCFCFC"/>
        <w:spacing w:before="100" w:beforeAutospacing="1" w:after="100" w:afterAutospacing="1" w:line="360" w:lineRule="atLeast"/>
        <w:rPr>
          <w:ins w:id="753" w:author="Brad Scherer" w:date="2017-06-20T16:45:00Z"/>
          <w:rFonts w:asciiTheme="minorHAnsi" w:eastAsia="Times New Roman" w:hAnsiTheme="minorHAnsi"/>
          <w:b/>
          <w:color w:val="404040" w:themeColor="text1" w:themeTint="BF"/>
        </w:rPr>
        <w:pPrChange w:id="754" w:author="Chad Jenison" w:date="2017-06-07T16:56:00Z">
          <w:pPr>
            <w:pStyle w:val="ListParagraph"/>
            <w:numPr>
              <w:numId w:val="48"/>
            </w:numPr>
            <w:shd w:val="clear" w:color="auto" w:fill="FCFCFC"/>
            <w:ind w:hanging="360"/>
          </w:pPr>
        </w:pPrChange>
      </w:pPr>
      <w:ins w:id="755" w:author="Brad Scherer [2]" w:date="2017-06-05T22:55:00Z">
        <w:r w:rsidRPr="008615C2">
          <w:rPr>
            <w:rFonts w:asciiTheme="minorHAnsi" w:eastAsia="Times New Roman" w:hAnsiTheme="minorHAnsi"/>
            <w:b/>
            <w:color w:val="404040" w:themeColor="text1" w:themeTint="BF"/>
            <w:rPrChange w:id="756" w:author="Brad Scherer" w:date="2017-06-20T16:45:00Z">
              <w:rPr>
                <w:rFonts w:asciiTheme="minorHAnsi" w:eastAsia="Times New Roman" w:hAnsiTheme="minorHAnsi"/>
                <w:color w:val="404040" w:themeColor="text1" w:themeTint="BF"/>
              </w:rPr>
            </w:rPrChange>
          </w:rPr>
          <w:lastRenderedPageBreak/>
          <w:t>Fo</w:t>
        </w:r>
      </w:ins>
      <w:ins w:id="757" w:author="Brad Scherer [2]" w:date="2017-06-05T22:57:00Z">
        <w:r w:rsidR="00243DB6" w:rsidRPr="008615C2">
          <w:rPr>
            <w:rFonts w:asciiTheme="minorHAnsi" w:eastAsia="Times New Roman" w:hAnsiTheme="minorHAnsi"/>
            <w:b/>
            <w:color w:val="404040" w:themeColor="text1" w:themeTint="BF"/>
            <w:rPrChange w:id="758" w:author="Brad Scherer" w:date="2017-06-20T16:45:00Z">
              <w:rPr>
                <w:rFonts w:asciiTheme="minorHAnsi" w:eastAsia="Times New Roman" w:hAnsiTheme="minorHAnsi"/>
                <w:color w:val="404040" w:themeColor="text1" w:themeTint="BF"/>
              </w:rPr>
            </w:rPrChange>
          </w:rPr>
          <w:t>r</w:t>
        </w:r>
      </w:ins>
      <w:ins w:id="759" w:author="Brad Scherer [2]" w:date="2017-06-05T22:55:00Z">
        <w:r w:rsidR="00243DB6" w:rsidRPr="008615C2">
          <w:rPr>
            <w:rFonts w:asciiTheme="minorHAnsi" w:eastAsia="Times New Roman" w:hAnsiTheme="minorHAnsi"/>
            <w:b/>
            <w:color w:val="404040" w:themeColor="text1" w:themeTint="BF"/>
            <w:rPrChange w:id="760" w:author="Brad Scherer" w:date="2017-06-20T16:45:00Z">
              <w:rPr>
                <w:rFonts w:asciiTheme="minorHAnsi" w:eastAsia="Times New Roman" w:hAnsiTheme="minorHAnsi"/>
                <w:color w:val="404040" w:themeColor="text1" w:themeTint="BF"/>
              </w:rPr>
            </w:rPrChange>
          </w:rPr>
          <w:t xml:space="preserve"> example</w:t>
        </w:r>
      </w:ins>
      <w:ins w:id="761" w:author="Brad Scherer [2]" w:date="2017-06-05T22:57:00Z">
        <w:r w:rsidR="00243DB6" w:rsidRPr="008615C2">
          <w:rPr>
            <w:rFonts w:asciiTheme="minorHAnsi" w:eastAsia="Times New Roman" w:hAnsiTheme="minorHAnsi"/>
            <w:b/>
            <w:color w:val="404040" w:themeColor="text1" w:themeTint="BF"/>
            <w:rPrChange w:id="762" w:author="Brad Scherer" w:date="2017-06-20T16:45:00Z">
              <w:rPr>
                <w:rFonts w:asciiTheme="minorHAnsi" w:eastAsia="Times New Roman" w:hAnsiTheme="minorHAnsi"/>
                <w:color w:val="404040" w:themeColor="text1" w:themeTint="BF"/>
              </w:rPr>
            </w:rPrChange>
          </w:rPr>
          <w:t>:</w:t>
        </w:r>
      </w:ins>
    </w:p>
    <w:p w14:paraId="71FF3015" w14:textId="77777777" w:rsidR="008615C2" w:rsidRPr="008615C2" w:rsidRDefault="008615C2">
      <w:pPr>
        <w:pStyle w:val="ListParagraph"/>
        <w:shd w:val="clear" w:color="auto" w:fill="FCFCFC"/>
        <w:spacing w:before="100" w:beforeAutospacing="1" w:after="100" w:afterAutospacing="1" w:line="360" w:lineRule="atLeast"/>
        <w:rPr>
          <w:rFonts w:asciiTheme="minorHAnsi" w:eastAsia="Times New Roman" w:hAnsiTheme="minorHAnsi"/>
          <w:b/>
          <w:color w:val="404040" w:themeColor="text1" w:themeTint="BF"/>
          <w:rPrChange w:id="763" w:author="Brad Scherer" w:date="2017-06-20T16:45:00Z">
            <w:rPr/>
          </w:rPrChange>
        </w:rPr>
        <w:pPrChange w:id="764" w:author="Chad Jenison" w:date="2017-06-07T16:56:00Z">
          <w:pPr>
            <w:pStyle w:val="ListParagraph"/>
            <w:numPr>
              <w:numId w:val="48"/>
            </w:numPr>
            <w:shd w:val="clear" w:color="auto" w:fill="FCFCFC"/>
            <w:ind w:hanging="360"/>
          </w:pPr>
        </w:pPrChange>
      </w:pPr>
    </w:p>
    <w:p w14:paraId="69F59792" w14:textId="74D2FAA2" w:rsidR="00243DB6" w:rsidRPr="0027023E" w:rsidRDefault="00243DB6">
      <w:pPr>
        <w:pStyle w:val="ListParagraph"/>
        <w:shd w:val="clear" w:color="auto" w:fill="FCFCFC"/>
        <w:spacing w:before="100" w:beforeAutospacing="1" w:after="100" w:afterAutospacing="1" w:line="360" w:lineRule="atLeast"/>
        <w:rPr>
          <w:ins w:id="765" w:author="Brad Scherer [2]" w:date="2017-06-05T22:55:00Z"/>
          <w:rFonts w:asciiTheme="minorHAnsi" w:eastAsia="Times New Roman" w:hAnsiTheme="minorHAnsi"/>
          <w:color w:val="404040" w:themeColor="text1" w:themeTint="BF"/>
        </w:rPr>
        <w:pPrChange w:id="766" w:author="Brad Scherer [2]" w:date="2017-06-04T23:10:00Z">
          <w:pPr>
            <w:pStyle w:val="ListParagraph"/>
            <w:numPr>
              <w:numId w:val="48"/>
            </w:numPr>
            <w:shd w:val="clear" w:color="auto" w:fill="FCFCFC"/>
            <w:ind w:hanging="360"/>
          </w:pPr>
        </w:pPrChange>
      </w:pPr>
      <w:ins w:id="767" w:author="Brad Scherer [2]" w:date="2017-06-05T22:57:00Z">
        <w:r w:rsidRPr="0027023E">
          <w:rPr>
            <w:rFonts w:asciiTheme="minorHAnsi" w:eastAsia="Times New Roman" w:hAnsiTheme="minorHAnsi"/>
            <w:noProof/>
            <w:color w:val="404040" w:themeColor="text1" w:themeTint="BF"/>
            <w:rPrChange w:id="768" w:author="Brad Scherer" w:date="2017-06-20T16:40:00Z">
              <w:rPr>
                <w:noProof/>
              </w:rPr>
            </w:rPrChange>
          </w:rPr>
          <w:drawing>
            <wp:inline distT="0" distB="0" distL="0" distR="0" wp14:anchorId="5CE60B91" wp14:editId="5F385547">
              <wp:extent cx="5943600" cy="26396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9695"/>
                      </a:xfrm>
                      <a:prstGeom prst="rect">
                        <a:avLst/>
                      </a:prstGeom>
                    </pic:spPr>
                  </pic:pic>
                </a:graphicData>
              </a:graphic>
            </wp:inline>
          </w:drawing>
        </w:r>
      </w:ins>
    </w:p>
    <w:p w14:paraId="37CD7A51" w14:textId="108DA114" w:rsidR="00854BFF" w:rsidDel="008615C2" w:rsidRDefault="00854BFF">
      <w:pPr>
        <w:pStyle w:val="Heading3"/>
        <w:rPr>
          <w:del w:id="769" w:author="Brad Scherer" w:date="2017-06-20T16:46:00Z"/>
          <w:rFonts w:eastAsia="Times New Roman"/>
          <w:color w:val="404040" w:themeColor="text1" w:themeTint="BF"/>
        </w:rPr>
        <w:pPrChange w:id="770" w:author="Chad Jenison" w:date="2017-06-07T16:56:00Z">
          <w:pPr>
            <w:pStyle w:val="F5B1"/>
            <w:numPr>
              <w:numId w:val="0"/>
            </w:numPr>
            <w:ind w:left="0" w:firstLine="0"/>
            <w:contextualSpacing/>
          </w:pPr>
        </w:pPrChange>
      </w:pPr>
    </w:p>
    <w:p w14:paraId="6EB08C2A" w14:textId="77777777" w:rsidR="008615C2" w:rsidRPr="008615C2" w:rsidRDefault="008615C2">
      <w:pPr>
        <w:rPr>
          <w:ins w:id="771" w:author="Brad Scherer" w:date="2017-06-20T16:46:00Z"/>
          <w:lang w:bidi="he-IL"/>
          <w:rPrChange w:id="772" w:author="Brad Scherer" w:date="2017-06-20T16:46:00Z">
            <w:rPr>
              <w:ins w:id="773" w:author="Brad Scherer" w:date="2017-06-20T16:46:00Z"/>
              <w:rFonts w:asciiTheme="minorHAnsi" w:eastAsia="Times New Roman" w:hAnsiTheme="minorHAnsi"/>
              <w:color w:val="404040" w:themeColor="text1" w:themeTint="BF"/>
            </w:rPr>
          </w:rPrChange>
        </w:rPr>
        <w:pPrChange w:id="774" w:author="Brad Scherer" w:date="2017-06-20T16:46:00Z">
          <w:pPr>
            <w:pStyle w:val="ListParagraph"/>
            <w:numPr>
              <w:numId w:val="48"/>
            </w:numPr>
            <w:shd w:val="clear" w:color="auto" w:fill="FCFCFC"/>
            <w:ind w:hanging="360"/>
          </w:pPr>
        </w:pPrChange>
      </w:pPr>
    </w:p>
    <w:p w14:paraId="5B164969" w14:textId="716DDF43" w:rsidR="00262828" w:rsidRPr="0027023E" w:rsidDel="008615C2" w:rsidRDefault="00262828">
      <w:pPr>
        <w:pStyle w:val="ListParagraph"/>
        <w:shd w:val="clear" w:color="auto" w:fill="FCFCFC"/>
        <w:spacing w:before="100" w:beforeAutospacing="1" w:after="100" w:afterAutospacing="1" w:line="360" w:lineRule="atLeast"/>
        <w:rPr>
          <w:ins w:id="775" w:author="Brad Scherer [2]" w:date="2017-06-05T22:54:00Z"/>
          <w:del w:id="776" w:author="Brad Scherer" w:date="2017-06-20T16:45:00Z"/>
          <w:rFonts w:asciiTheme="minorHAnsi" w:eastAsia="Times New Roman" w:hAnsiTheme="minorHAnsi"/>
          <w:color w:val="404040" w:themeColor="text1" w:themeTint="BF"/>
        </w:rPr>
        <w:pPrChange w:id="777" w:author="Brad Scherer [2]" w:date="2017-06-04T23:10:00Z">
          <w:pPr>
            <w:pStyle w:val="ListParagraph"/>
            <w:numPr>
              <w:numId w:val="48"/>
            </w:numPr>
            <w:shd w:val="clear" w:color="auto" w:fill="FCFCFC"/>
            <w:ind w:hanging="360"/>
          </w:pPr>
        </w:pPrChange>
      </w:pPr>
    </w:p>
    <w:p w14:paraId="7EBBA547" w14:textId="1F1AFBDD" w:rsidR="00262828" w:rsidRPr="0027023E" w:rsidDel="008615C2" w:rsidRDefault="00262828">
      <w:pPr>
        <w:pStyle w:val="ListParagraph"/>
        <w:shd w:val="clear" w:color="auto" w:fill="FCFCFC"/>
        <w:spacing w:before="100" w:beforeAutospacing="1" w:after="100" w:afterAutospacing="1" w:line="360" w:lineRule="atLeast"/>
        <w:rPr>
          <w:ins w:id="778" w:author="Brad Scherer [2]" w:date="2017-06-05T22:54:00Z"/>
          <w:del w:id="779" w:author="Brad Scherer" w:date="2017-06-20T16:45:00Z"/>
          <w:rFonts w:asciiTheme="minorHAnsi" w:eastAsia="Times New Roman" w:hAnsiTheme="minorHAnsi"/>
          <w:color w:val="404040" w:themeColor="text1" w:themeTint="BF"/>
        </w:rPr>
        <w:pPrChange w:id="780" w:author="Brad Scherer [2]" w:date="2017-06-04T23:10:00Z">
          <w:pPr>
            <w:pStyle w:val="ListParagraph"/>
            <w:numPr>
              <w:numId w:val="48"/>
            </w:numPr>
            <w:shd w:val="clear" w:color="auto" w:fill="FCFCFC"/>
            <w:ind w:hanging="360"/>
          </w:pPr>
        </w:pPrChange>
      </w:pPr>
    </w:p>
    <w:p w14:paraId="7FC09464" w14:textId="693CFDC3" w:rsidR="00262828" w:rsidRPr="0027023E" w:rsidDel="008615C2" w:rsidRDefault="00262828">
      <w:pPr>
        <w:pStyle w:val="ListParagraph"/>
        <w:shd w:val="clear" w:color="auto" w:fill="FCFCFC"/>
        <w:spacing w:before="100" w:beforeAutospacing="1" w:after="100" w:afterAutospacing="1" w:line="360" w:lineRule="atLeast"/>
        <w:rPr>
          <w:del w:id="781" w:author="Brad Scherer" w:date="2017-06-20T16:45:00Z"/>
          <w:rFonts w:asciiTheme="minorHAnsi" w:eastAsia="Times New Roman" w:hAnsiTheme="minorHAnsi"/>
          <w:color w:val="404040" w:themeColor="text1" w:themeTint="BF"/>
          <w:rPrChange w:id="782" w:author="Brad Scherer" w:date="2017-06-20T16:40:00Z">
            <w:rPr>
              <w:del w:id="783" w:author="Brad Scherer" w:date="2017-06-20T16:45:00Z"/>
            </w:rPr>
          </w:rPrChange>
        </w:rPr>
        <w:pPrChange w:id="784" w:author="Brad Scherer [2]" w:date="2017-06-04T23:10:00Z">
          <w:pPr>
            <w:pStyle w:val="ListParagraph"/>
            <w:numPr>
              <w:numId w:val="48"/>
            </w:numPr>
            <w:shd w:val="clear" w:color="auto" w:fill="FCFCFC"/>
            <w:ind w:hanging="360"/>
          </w:pPr>
        </w:pPrChange>
      </w:pPr>
    </w:p>
    <w:p w14:paraId="5DE1E25E" w14:textId="7F8A418D" w:rsidR="00A96749" w:rsidRPr="0027023E" w:rsidRDefault="005E0715">
      <w:pPr>
        <w:pStyle w:val="Heading3"/>
        <w:rPr>
          <w:color w:val="000000" w:themeColor="text1"/>
          <w:rPrChange w:id="785" w:author="Brad Scherer" w:date="2017-06-20T16:40:00Z">
            <w:rPr/>
          </w:rPrChange>
        </w:rPr>
        <w:pPrChange w:id="786" w:author="Chad Jenison" w:date="2017-06-07T16:56:00Z">
          <w:pPr>
            <w:pStyle w:val="F5B1"/>
            <w:numPr>
              <w:numId w:val="0"/>
            </w:numPr>
            <w:ind w:left="0" w:firstLine="0"/>
            <w:contextualSpacing/>
          </w:pPr>
        </w:pPrChange>
      </w:pPr>
      <w:bookmarkStart w:id="787" w:name="_Toc484532081"/>
      <w:ins w:id="788" w:author="Jack Fenimore" w:date="2017-06-02T14:43:00Z">
        <w:r w:rsidRPr="0027023E">
          <w:t>Review Server Technologies</w:t>
        </w:r>
      </w:ins>
      <w:bookmarkEnd w:id="787"/>
    </w:p>
    <w:p w14:paraId="5A65696C" w14:textId="6F1F6510" w:rsidR="005E0715" w:rsidRPr="0027023E" w:rsidRDefault="005E0715">
      <w:pPr>
        <w:pStyle w:val="F5B1"/>
        <w:numPr>
          <w:ilvl w:val="0"/>
          <w:numId w:val="52"/>
        </w:numPr>
        <w:contextualSpacing/>
        <w:rPr>
          <w:rFonts w:asciiTheme="minorHAnsi" w:hAnsiTheme="minorHAnsi"/>
          <w:rPrChange w:id="789" w:author="Brad Scherer" w:date="2017-06-20T16:40:00Z">
            <w:rPr/>
          </w:rPrChange>
        </w:rPr>
        <w:pPrChange w:id="790" w:author="Chad Jenison" w:date="2017-06-07T16:56:00Z">
          <w:pPr>
            <w:pStyle w:val="F5B1"/>
            <w:numPr>
              <w:numId w:val="0"/>
            </w:numPr>
            <w:ind w:left="0" w:firstLine="0"/>
            <w:contextualSpacing/>
          </w:pPr>
        </w:pPrChange>
      </w:pPr>
      <w:ins w:id="791" w:author="Jack Fenimore" w:date="2017-06-02T14:45:00Z">
        <w:r w:rsidRPr="0027023E">
          <w:rPr>
            <w:rFonts w:asciiTheme="minorHAnsi" w:eastAsia="Times New Roman" w:hAnsiTheme="minorHAnsi"/>
            <w:color w:val="404040"/>
          </w:rPr>
          <w:t xml:space="preserve">On the BIG-IP, navigate to </w:t>
        </w:r>
        <w:r w:rsidRPr="0027023E">
          <w:rPr>
            <w:rFonts w:asciiTheme="minorHAnsi" w:hAnsiTheme="minorHAnsi"/>
            <w:b/>
            <w:bCs/>
          </w:rPr>
          <w:t>Security &gt; Application Security &gt; Policy Building &gt; Traffic Learning</w:t>
        </w:r>
      </w:ins>
    </w:p>
    <w:p w14:paraId="2B2615CF" w14:textId="086A6F80" w:rsidR="005E0715" w:rsidRPr="0027023E" w:rsidRDefault="00336D5E">
      <w:pPr>
        <w:pStyle w:val="F5B1"/>
        <w:numPr>
          <w:ilvl w:val="0"/>
          <w:numId w:val="52"/>
        </w:numPr>
        <w:contextualSpacing/>
        <w:rPr>
          <w:rFonts w:asciiTheme="minorHAnsi" w:hAnsiTheme="minorHAnsi"/>
          <w:rPrChange w:id="792" w:author="Brad Scherer" w:date="2017-06-20T16:40:00Z">
            <w:rPr/>
          </w:rPrChange>
        </w:rPr>
        <w:pPrChange w:id="793" w:author="Chad Jenison" w:date="2017-06-07T16:56:00Z">
          <w:pPr>
            <w:pStyle w:val="F5B1"/>
            <w:numPr>
              <w:numId w:val="0"/>
            </w:numPr>
            <w:ind w:left="0" w:firstLine="0"/>
            <w:contextualSpacing/>
          </w:pPr>
        </w:pPrChange>
      </w:pPr>
      <w:ins w:id="794" w:author="Jack Fenimore" w:date="2017-06-02T14:48:00Z">
        <w:r w:rsidRPr="0027023E">
          <w:rPr>
            <w:rFonts w:asciiTheme="minorHAnsi" w:hAnsiTheme="minorHAnsi"/>
          </w:rPr>
          <w:t xml:space="preserve">You will see that ASM has detected 4 </w:t>
        </w:r>
      </w:ins>
      <w:ins w:id="795" w:author="Brad Scherer [2]" w:date="2017-06-04T23:14:00Z">
        <w:r w:rsidR="00CE5AD3" w:rsidRPr="0027023E">
          <w:rPr>
            <w:rFonts w:asciiTheme="minorHAnsi" w:hAnsiTheme="minorHAnsi"/>
          </w:rPr>
          <w:t xml:space="preserve">or more </w:t>
        </w:r>
      </w:ins>
      <w:ins w:id="796" w:author="Jack Fenimore" w:date="2017-06-02T14:48:00Z">
        <w:r w:rsidRPr="0027023E">
          <w:rPr>
            <w:rFonts w:asciiTheme="minorHAnsi" w:hAnsiTheme="minorHAnsi"/>
          </w:rPr>
          <w:t>Server Technologies just from the site brow</w:t>
        </w:r>
      </w:ins>
      <w:ins w:id="797" w:author="Jack Fenimore" w:date="2017-06-02T14:49:00Z">
        <w:r w:rsidRPr="0027023E">
          <w:rPr>
            <w:rFonts w:asciiTheme="minorHAnsi" w:hAnsiTheme="minorHAnsi"/>
          </w:rPr>
          <w:t>s</w:t>
        </w:r>
      </w:ins>
      <w:ins w:id="798" w:author="Jack Fenimore" w:date="2017-06-02T14:48:00Z">
        <w:r w:rsidRPr="0027023E">
          <w:rPr>
            <w:rFonts w:asciiTheme="minorHAnsi" w:hAnsiTheme="minorHAnsi"/>
          </w:rPr>
          <w:t>ing you did in the previous section.</w:t>
        </w:r>
      </w:ins>
    </w:p>
    <w:p w14:paraId="6099180A" w14:textId="0BDB763B" w:rsidR="00A96749" w:rsidRPr="0027023E" w:rsidRDefault="00A96749">
      <w:pPr>
        <w:pStyle w:val="F5B1"/>
        <w:numPr>
          <w:ilvl w:val="0"/>
          <w:numId w:val="0"/>
        </w:numPr>
        <w:contextualSpacing/>
        <w:rPr>
          <w:ins w:id="799" w:author="Brad Scherer [2]" w:date="2017-06-04T23:14:00Z"/>
          <w:del w:id="800" w:author="Jack Fenimore" w:date="2017-06-05T12:04:00Z"/>
          <w:rFonts w:asciiTheme="minorHAnsi" w:hAnsiTheme="minorHAnsi"/>
        </w:rPr>
      </w:pPr>
    </w:p>
    <w:p w14:paraId="48AEFEFD" w14:textId="77777777" w:rsidR="00CE5AD3" w:rsidRPr="0027023E" w:rsidRDefault="00CE5AD3">
      <w:pPr>
        <w:pStyle w:val="F5B1"/>
        <w:numPr>
          <w:ilvl w:val="0"/>
          <w:numId w:val="0"/>
        </w:numPr>
        <w:contextualSpacing/>
        <w:rPr>
          <w:ins w:id="801" w:author="Brad Scherer [2]" w:date="2017-06-04T23:14:00Z"/>
          <w:rFonts w:asciiTheme="minorHAnsi" w:hAnsiTheme="minorHAnsi"/>
        </w:rPr>
      </w:pPr>
    </w:p>
    <w:p w14:paraId="76444502" w14:textId="408628A3" w:rsidR="00CE5AD3" w:rsidRPr="0027023E" w:rsidRDefault="00CE5AD3">
      <w:pPr>
        <w:pStyle w:val="F5B1"/>
        <w:numPr>
          <w:ilvl w:val="0"/>
          <w:numId w:val="0"/>
        </w:numPr>
        <w:contextualSpacing/>
        <w:rPr>
          <w:ins w:id="802" w:author="Jack Fenimore" w:date="2017-06-02T14:49:00Z"/>
          <w:rFonts w:asciiTheme="minorHAnsi" w:hAnsiTheme="minorHAnsi"/>
        </w:rPr>
      </w:pPr>
      <w:ins w:id="803" w:author="Brad Scherer [2]" w:date="2017-06-04T23:14:00Z">
        <w:r w:rsidRPr="0027023E">
          <w:rPr>
            <w:rFonts w:asciiTheme="minorHAnsi" w:hAnsiTheme="minorHAnsi"/>
            <w:noProof/>
            <w:lang w:bidi="ar-SA"/>
            <w:rPrChange w:id="804" w:author="Brad Scherer" w:date="2017-06-20T16:40:00Z">
              <w:rPr>
                <w:noProof/>
                <w:lang w:bidi="ar-SA"/>
              </w:rPr>
            </w:rPrChange>
          </w:rPr>
          <w:drawing>
            <wp:inline distT="0" distB="0" distL="0" distR="0" wp14:anchorId="75D1BF04" wp14:editId="6938F229">
              <wp:extent cx="5943600" cy="2162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62175"/>
                      </a:xfrm>
                      <a:prstGeom prst="rect">
                        <a:avLst/>
                      </a:prstGeom>
                    </pic:spPr>
                  </pic:pic>
                </a:graphicData>
              </a:graphic>
            </wp:inline>
          </w:drawing>
        </w:r>
      </w:ins>
    </w:p>
    <w:p w14:paraId="0AC7A036" w14:textId="77777777" w:rsidR="00897C40" w:rsidRPr="0027023E" w:rsidRDefault="00897C40">
      <w:pPr>
        <w:pStyle w:val="F5B1"/>
        <w:numPr>
          <w:ilvl w:val="0"/>
          <w:numId w:val="0"/>
        </w:numPr>
        <w:contextualSpacing/>
        <w:rPr>
          <w:ins w:id="805" w:author="Jack Fenimore" w:date="2017-06-02T14:49:00Z"/>
          <w:rFonts w:asciiTheme="minorHAnsi" w:hAnsiTheme="minorHAnsi"/>
        </w:rPr>
      </w:pPr>
    </w:p>
    <w:p w14:paraId="662E706F" w14:textId="7350B4C7" w:rsidR="00336D5E" w:rsidRPr="0027023E" w:rsidRDefault="00336D5E">
      <w:pPr>
        <w:pStyle w:val="F5B1"/>
        <w:numPr>
          <w:ilvl w:val="0"/>
          <w:numId w:val="52"/>
        </w:numPr>
        <w:contextualSpacing/>
        <w:rPr>
          <w:rFonts w:asciiTheme="minorHAnsi" w:hAnsiTheme="minorHAnsi"/>
          <w:rPrChange w:id="806" w:author="Brad Scherer" w:date="2017-06-20T16:40:00Z">
            <w:rPr/>
          </w:rPrChange>
        </w:rPr>
        <w:pPrChange w:id="807" w:author="Chad Jenison" w:date="2017-06-07T16:56:00Z">
          <w:pPr>
            <w:pStyle w:val="F5B1"/>
            <w:numPr>
              <w:numId w:val="0"/>
            </w:numPr>
            <w:ind w:left="0" w:firstLine="0"/>
            <w:contextualSpacing/>
          </w:pPr>
        </w:pPrChange>
      </w:pPr>
      <w:ins w:id="808" w:author="Jack Fenimore" w:date="2017-06-02T14:49:00Z">
        <w:del w:id="809" w:author="Brad Scherer" w:date="2017-06-20T16:46:00Z">
          <w:r w:rsidRPr="0027023E" w:rsidDel="008615C2">
            <w:rPr>
              <w:rFonts w:asciiTheme="minorHAnsi" w:hAnsiTheme="minorHAnsi"/>
            </w:rPr>
            <w:delText>Go ahead and select</w:delText>
          </w:r>
        </w:del>
      </w:ins>
      <w:ins w:id="810" w:author="Brad Scherer" w:date="2017-06-20T16:46:00Z">
        <w:r w:rsidR="008615C2">
          <w:rPr>
            <w:rFonts w:asciiTheme="minorHAnsi" w:hAnsiTheme="minorHAnsi"/>
          </w:rPr>
          <w:t>Select</w:t>
        </w:r>
      </w:ins>
      <w:ins w:id="811" w:author="Brad Scherer [2]" w:date="2017-06-05T22:58:00Z">
        <w:r w:rsidR="00243DB6" w:rsidRPr="0027023E">
          <w:rPr>
            <w:rFonts w:asciiTheme="minorHAnsi" w:hAnsiTheme="minorHAnsi"/>
          </w:rPr>
          <w:t xml:space="preserve"> </w:t>
        </w:r>
        <w:del w:id="812" w:author="Brad Scherer" w:date="2017-06-20T16:46:00Z">
          <w:r w:rsidR="00243DB6" w:rsidRPr="0027023E" w:rsidDel="008615C2">
            <w:rPr>
              <w:rFonts w:asciiTheme="minorHAnsi" w:hAnsiTheme="minorHAnsi"/>
            </w:rPr>
            <w:delText>all of</w:delText>
          </w:r>
        </w:del>
      </w:ins>
      <w:ins w:id="813" w:author="Brad Scherer" w:date="2017-06-20T16:46:00Z">
        <w:r w:rsidR="008615C2" w:rsidRPr="0027023E">
          <w:rPr>
            <w:rFonts w:asciiTheme="minorHAnsi" w:hAnsiTheme="minorHAnsi"/>
          </w:rPr>
          <w:t>all</w:t>
        </w:r>
      </w:ins>
      <w:ins w:id="814" w:author="Jack Fenimore" w:date="2017-06-02T14:49:00Z">
        <w:r w:rsidRPr="0027023E">
          <w:rPr>
            <w:rFonts w:asciiTheme="minorHAnsi" w:hAnsiTheme="minorHAnsi"/>
          </w:rPr>
          <w:t xml:space="preserve"> the</w:t>
        </w:r>
      </w:ins>
      <w:ins w:id="815" w:author="Jack Fenimore" w:date="2017-06-05T12:04:00Z">
        <w:r w:rsidR="00870E52" w:rsidRPr="0027023E">
          <w:rPr>
            <w:rFonts w:asciiTheme="minorHAnsi" w:hAnsiTheme="minorHAnsi"/>
          </w:rPr>
          <w:t xml:space="preserve"> </w:t>
        </w:r>
        <w:r w:rsidR="00870E52" w:rsidRPr="0027023E">
          <w:rPr>
            <w:rFonts w:asciiTheme="minorHAnsi" w:hAnsiTheme="minorHAnsi"/>
            <w:b/>
            <w:bCs/>
            <w:rPrChange w:id="816" w:author="Brad Scherer" w:date="2017-06-20T16:40:00Z">
              <w:rPr>
                <w:rFonts w:asciiTheme="minorHAnsi" w:hAnsiTheme="minorHAnsi"/>
              </w:rPr>
            </w:rPrChange>
          </w:rPr>
          <w:t>Add Server Technolo</w:t>
        </w:r>
      </w:ins>
      <w:ins w:id="817" w:author="Brad Scherer [2]" w:date="2017-06-05T22:58:00Z">
        <w:r w:rsidR="00243DB6" w:rsidRPr="0027023E">
          <w:rPr>
            <w:rFonts w:asciiTheme="minorHAnsi" w:hAnsiTheme="minorHAnsi"/>
            <w:b/>
          </w:rPr>
          <w:t>gy recommendations</w:t>
        </w:r>
      </w:ins>
      <w:ins w:id="818" w:author="Jack Fenimore" w:date="2017-06-05T12:04:00Z">
        <w:del w:id="819" w:author="Brad Scherer [2]" w:date="2017-06-05T22:58:00Z">
          <w:r w:rsidR="00870E52" w:rsidRPr="0027023E" w:rsidDel="00243DB6">
            <w:rPr>
              <w:rFonts w:asciiTheme="minorHAnsi" w:hAnsiTheme="minorHAnsi"/>
              <w:b/>
              <w:rPrChange w:id="820" w:author="Brad Scherer" w:date="2017-06-20T16:40:00Z">
                <w:rPr>
                  <w:rFonts w:asciiTheme="minorHAnsi" w:hAnsiTheme="minorHAnsi"/>
                </w:rPr>
              </w:rPrChange>
            </w:rPr>
            <w:delText>gies</w:delText>
          </w:r>
        </w:del>
      </w:ins>
      <w:ins w:id="821" w:author="Jack Fenimore" w:date="2017-06-02T14:49:00Z">
        <w:r w:rsidRPr="0027023E">
          <w:rPr>
            <w:rFonts w:asciiTheme="minorHAnsi" w:hAnsiTheme="minorHAnsi"/>
          </w:rPr>
          <w:t xml:space="preserve"> and click </w:t>
        </w:r>
        <w:r w:rsidRPr="0027023E">
          <w:rPr>
            <w:rFonts w:asciiTheme="minorHAnsi" w:hAnsiTheme="minorHAnsi"/>
            <w:b/>
            <w:bCs/>
          </w:rPr>
          <w:t>Accept Suggestions</w:t>
        </w:r>
      </w:ins>
      <w:ins w:id="822" w:author="Jack Fenimore" w:date="2017-06-02T14:50:00Z">
        <w:r w:rsidRPr="0027023E">
          <w:rPr>
            <w:rFonts w:asciiTheme="minorHAnsi" w:hAnsiTheme="minorHAnsi"/>
          </w:rPr>
          <w:t>.</w:t>
        </w:r>
      </w:ins>
    </w:p>
    <w:p w14:paraId="698C43AB" w14:textId="6C51483C" w:rsidR="00AE287F" w:rsidRPr="0027023E" w:rsidRDefault="00AE287F">
      <w:pPr>
        <w:pStyle w:val="F5B1"/>
        <w:numPr>
          <w:ilvl w:val="0"/>
          <w:numId w:val="52"/>
        </w:numPr>
        <w:contextualSpacing/>
        <w:rPr>
          <w:rFonts w:asciiTheme="minorHAnsi" w:hAnsiTheme="minorHAnsi"/>
          <w:rPrChange w:id="823" w:author="Brad Scherer" w:date="2017-06-20T16:40:00Z">
            <w:rPr/>
          </w:rPrChange>
        </w:rPr>
        <w:pPrChange w:id="824" w:author="Chad Jenison" w:date="2017-06-07T16:56:00Z">
          <w:pPr>
            <w:pStyle w:val="F5B1"/>
            <w:numPr>
              <w:numId w:val="0"/>
            </w:numPr>
            <w:ind w:left="0" w:firstLine="0"/>
            <w:contextualSpacing/>
          </w:pPr>
        </w:pPrChange>
      </w:pPr>
      <w:ins w:id="825" w:author="Brad Scherer [2]" w:date="2017-06-04T23:15:00Z">
        <w:r w:rsidRPr="0027023E">
          <w:rPr>
            <w:rFonts w:asciiTheme="minorHAnsi" w:hAnsiTheme="minorHAnsi"/>
          </w:rPr>
          <w:t xml:space="preserve">Be sure to click </w:t>
        </w:r>
      </w:ins>
      <w:ins w:id="826" w:author="Brad Scherer [2]" w:date="2017-06-04T23:16:00Z">
        <w:r w:rsidRPr="0027023E">
          <w:rPr>
            <w:rFonts w:asciiTheme="minorHAnsi" w:hAnsiTheme="minorHAnsi"/>
          </w:rPr>
          <w:t>“Apply Policy at the top right:</w:t>
        </w:r>
      </w:ins>
    </w:p>
    <w:p w14:paraId="6CCA7D6D" w14:textId="77777777" w:rsidR="00897C40" w:rsidRPr="0027023E" w:rsidRDefault="00897C40">
      <w:pPr>
        <w:pStyle w:val="F5B1"/>
        <w:numPr>
          <w:ilvl w:val="0"/>
          <w:numId w:val="0"/>
        </w:numPr>
        <w:ind w:left="720"/>
        <w:contextualSpacing/>
        <w:rPr>
          <w:ins w:id="827" w:author="Brad Scherer [2]" w:date="2017-06-04T23:16:00Z"/>
          <w:rFonts w:asciiTheme="minorHAnsi" w:hAnsiTheme="minorHAnsi"/>
        </w:rPr>
        <w:pPrChange w:id="828" w:author="Jack Fenimore" w:date="2017-06-05T12:46:00Z">
          <w:pPr>
            <w:pStyle w:val="F5B1"/>
            <w:numPr>
              <w:numId w:val="0"/>
            </w:numPr>
            <w:ind w:left="0" w:firstLine="0"/>
            <w:contextualSpacing/>
          </w:pPr>
        </w:pPrChange>
      </w:pPr>
    </w:p>
    <w:p w14:paraId="0AF38CFB" w14:textId="730E92A1" w:rsidR="00AE287F" w:rsidRPr="0027023E" w:rsidRDefault="00AE287F">
      <w:pPr>
        <w:pStyle w:val="F5B1"/>
        <w:numPr>
          <w:ilvl w:val="0"/>
          <w:numId w:val="0"/>
        </w:numPr>
        <w:ind w:left="720"/>
        <w:contextualSpacing/>
        <w:rPr>
          <w:ins w:id="829" w:author="Brad Scherer [2]" w:date="2017-06-04T23:16:00Z"/>
          <w:rFonts w:asciiTheme="minorHAnsi" w:hAnsiTheme="minorHAnsi"/>
        </w:rPr>
        <w:pPrChange w:id="830" w:author="Chad Jenison" w:date="2017-06-04T18:55:00Z">
          <w:pPr>
            <w:pStyle w:val="F5B1"/>
            <w:numPr>
              <w:numId w:val="0"/>
            </w:numPr>
            <w:ind w:left="0" w:firstLine="0"/>
            <w:contextualSpacing/>
          </w:pPr>
        </w:pPrChange>
      </w:pPr>
      <w:ins w:id="831" w:author="Brad Scherer [2]" w:date="2017-06-04T23:16:00Z">
        <w:r w:rsidRPr="0027023E">
          <w:rPr>
            <w:rFonts w:asciiTheme="minorHAnsi" w:hAnsiTheme="minorHAnsi"/>
            <w:noProof/>
            <w:lang w:bidi="ar-SA"/>
            <w:rPrChange w:id="832" w:author="Brad Scherer" w:date="2017-06-20T16:40:00Z">
              <w:rPr>
                <w:noProof/>
                <w:lang w:bidi="ar-SA"/>
              </w:rPr>
            </w:rPrChange>
          </w:rPr>
          <w:lastRenderedPageBreak/>
          <w:drawing>
            <wp:inline distT="0" distB="0" distL="0" distR="0" wp14:anchorId="111C15F0" wp14:editId="08CFC594">
              <wp:extent cx="5149267" cy="218898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5908" cy="2191811"/>
                      </a:xfrm>
                      <a:prstGeom prst="rect">
                        <a:avLst/>
                      </a:prstGeom>
                    </pic:spPr>
                  </pic:pic>
                </a:graphicData>
              </a:graphic>
            </wp:inline>
          </w:drawing>
        </w:r>
      </w:ins>
    </w:p>
    <w:p w14:paraId="4F32D63A" w14:textId="77777777" w:rsidR="00AE287F" w:rsidRPr="0027023E" w:rsidRDefault="00AE287F">
      <w:pPr>
        <w:pStyle w:val="F5B1"/>
        <w:numPr>
          <w:ilvl w:val="0"/>
          <w:numId w:val="0"/>
        </w:numPr>
        <w:ind w:left="720"/>
        <w:contextualSpacing/>
        <w:rPr>
          <w:rFonts w:asciiTheme="minorHAnsi" w:hAnsiTheme="minorHAnsi"/>
          <w:rPrChange w:id="833" w:author="Brad Scherer" w:date="2017-06-20T16:40:00Z">
            <w:rPr/>
          </w:rPrChange>
        </w:rPr>
        <w:pPrChange w:id="834" w:author="Brad Scherer [2]" w:date="2017-06-04T23:16:00Z">
          <w:pPr>
            <w:pStyle w:val="F5B1"/>
            <w:numPr>
              <w:numId w:val="0"/>
            </w:numPr>
            <w:ind w:left="0" w:firstLine="0"/>
            <w:contextualSpacing/>
          </w:pPr>
        </w:pPrChange>
      </w:pPr>
    </w:p>
    <w:p w14:paraId="457884AB" w14:textId="5DA1A58F" w:rsidR="00336D5E" w:rsidRPr="0027023E" w:rsidRDefault="00897C40">
      <w:pPr>
        <w:pStyle w:val="F5B1"/>
        <w:numPr>
          <w:ilvl w:val="0"/>
          <w:numId w:val="0"/>
        </w:numPr>
        <w:ind w:left="720"/>
        <w:contextualSpacing/>
        <w:rPr>
          <w:rFonts w:asciiTheme="minorHAnsi" w:hAnsiTheme="minorHAnsi"/>
          <w:rPrChange w:id="835" w:author="Brad Scherer" w:date="2017-06-20T16:40:00Z">
            <w:rPr/>
          </w:rPrChange>
        </w:rPr>
        <w:pPrChange w:id="836" w:author="Chad Jenison" w:date="2017-06-07T16:56:00Z">
          <w:pPr>
            <w:pStyle w:val="F5B1"/>
            <w:numPr>
              <w:numId w:val="0"/>
            </w:numPr>
            <w:ind w:left="0" w:firstLine="0"/>
            <w:contextualSpacing/>
          </w:pPr>
        </w:pPrChange>
      </w:pPr>
      <w:ins w:id="837" w:author="Jack Fenimore" w:date="2017-06-05T12:46:00Z">
        <w:r w:rsidRPr="008615C2">
          <w:rPr>
            <w:rFonts w:asciiTheme="minorHAnsi" w:hAnsiTheme="minorHAnsi"/>
            <w:b/>
            <w:rPrChange w:id="838" w:author="Brad Scherer" w:date="2017-06-20T16:46:00Z">
              <w:rPr>
                <w:rFonts w:asciiTheme="minorHAnsi" w:hAnsiTheme="minorHAnsi"/>
              </w:rPr>
            </w:rPrChange>
          </w:rPr>
          <w:t xml:space="preserve">Question: </w:t>
        </w:r>
      </w:ins>
      <w:ins w:id="839" w:author="Jack Fenimore" w:date="2017-06-02T14:50:00Z">
        <w:r w:rsidR="00336D5E" w:rsidRPr="0027023E">
          <w:rPr>
            <w:rFonts w:asciiTheme="minorHAnsi" w:hAnsiTheme="minorHAnsi"/>
          </w:rPr>
          <w:t xml:space="preserve">What about the </w:t>
        </w:r>
        <w:del w:id="840" w:author="Brad Scherer [2]" w:date="2017-06-04T23:14:00Z">
          <w:r w:rsidR="00336D5E" w:rsidRPr="0027023E" w:rsidDel="00CE5AD3">
            <w:rPr>
              <w:rFonts w:asciiTheme="minorHAnsi" w:hAnsiTheme="minorHAnsi"/>
            </w:rPr>
            <w:delText>fifth</w:delText>
          </w:r>
        </w:del>
      </w:ins>
      <w:ins w:id="841" w:author="Brad Scherer [2]" w:date="2017-06-04T23:14:00Z">
        <w:r w:rsidR="00CE5AD3" w:rsidRPr="0027023E">
          <w:rPr>
            <w:rFonts w:asciiTheme="minorHAnsi" w:hAnsiTheme="minorHAnsi"/>
          </w:rPr>
          <w:t>other</w:t>
        </w:r>
      </w:ins>
      <w:ins w:id="842" w:author="Jack Fenimore" w:date="2017-06-02T14:50:00Z">
        <w:r w:rsidR="00336D5E" w:rsidRPr="0027023E">
          <w:rPr>
            <w:rFonts w:asciiTheme="minorHAnsi" w:hAnsiTheme="minorHAnsi"/>
          </w:rPr>
          <w:t xml:space="preserve"> suggestion</w:t>
        </w:r>
        <w:del w:id="843" w:author="Brad Scherer [2]" w:date="2017-06-04T23:15:00Z">
          <w:r w:rsidR="00336D5E" w:rsidRPr="0027023E" w:rsidDel="00CE5AD3">
            <w:rPr>
              <w:rFonts w:asciiTheme="minorHAnsi" w:hAnsiTheme="minorHAnsi"/>
            </w:rPr>
            <w:delText>s</w:delText>
          </w:r>
        </w:del>
        <w:r w:rsidR="00336D5E" w:rsidRPr="0027023E">
          <w:rPr>
            <w:rFonts w:asciiTheme="minorHAnsi" w:hAnsiTheme="minorHAnsi"/>
          </w:rPr>
          <w:t xml:space="preserve"> regarding “Add Valid Host Name”?  Should this be accepted, why or why </w:t>
        </w:r>
        <w:commentRangeStart w:id="844"/>
        <w:r w:rsidR="00336D5E" w:rsidRPr="0027023E">
          <w:rPr>
            <w:rFonts w:asciiTheme="minorHAnsi" w:hAnsiTheme="minorHAnsi"/>
          </w:rPr>
          <w:t>not</w:t>
        </w:r>
        <w:commentRangeEnd w:id="844"/>
        <w:r w:rsidR="00336D5E" w:rsidRPr="0027023E">
          <w:rPr>
            <w:rStyle w:val="CommentReference"/>
            <w:rFonts w:asciiTheme="minorHAnsi" w:hAnsiTheme="minorHAnsi"/>
            <w:lang w:bidi="ar-SA"/>
            <w:rPrChange w:id="845" w:author="Brad Scherer" w:date="2017-06-20T16:40:00Z">
              <w:rPr>
                <w:rStyle w:val="CommentReference"/>
                <w:lang w:bidi="ar-SA"/>
              </w:rPr>
            </w:rPrChange>
          </w:rPr>
          <w:commentReference w:id="844"/>
        </w:r>
        <w:r w:rsidR="00336D5E" w:rsidRPr="0027023E">
          <w:rPr>
            <w:rFonts w:asciiTheme="minorHAnsi" w:hAnsiTheme="minorHAnsi"/>
          </w:rPr>
          <w:t xml:space="preserve">?  </w:t>
        </w:r>
      </w:ins>
    </w:p>
    <w:p w14:paraId="326EBEFC" w14:textId="23DC96F3" w:rsidR="00897C40" w:rsidRDefault="00897C40">
      <w:pPr>
        <w:pStyle w:val="F5B1"/>
        <w:numPr>
          <w:ilvl w:val="0"/>
          <w:numId w:val="0"/>
        </w:numPr>
        <w:ind w:left="720"/>
        <w:contextualSpacing/>
        <w:rPr>
          <w:ins w:id="846" w:author="Brad Scherer" w:date="2017-06-20T16:46:00Z"/>
          <w:rFonts w:asciiTheme="minorHAnsi" w:hAnsiTheme="minorHAnsi"/>
        </w:rPr>
        <w:pPrChange w:id="847" w:author="Chad Jenison" w:date="2017-06-07T16:56:00Z">
          <w:pPr>
            <w:pStyle w:val="F5B1"/>
            <w:numPr>
              <w:numId w:val="0"/>
            </w:numPr>
            <w:ind w:left="0" w:firstLine="0"/>
            <w:contextualSpacing/>
          </w:pPr>
        </w:pPrChange>
      </w:pPr>
      <w:ins w:id="848" w:author="Jack Fenimore" w:date="2017-06-05T12:46:00Z">
        <w:r w:rsidRPr="008615C2">
          <w:rPr>
            <w:rFonts w:asciiTheme="minorHAnsi" w:hAnsiTheme="minorHAnsi"/>
            <w:b/>
            <w:rPrChange w:id="849" w:author="Brad Scherer" w:date="2017-06-20T16:46:00Z">
              <w:rPr>
                <w:rFonts w:asciiTheme="minorHAnsi" w:hAnsiTheme="minorHAnsi"/>
              </w:rPr>
            </w:rPrChange>
          </w:rPr>
          <w:t xml:space="preserve">Question: </w:t>
        </w:r>
        <w:r w:rsidRPr="0027023E">
          <w:rPr>
            <w:rFonts w:asciiTheme="minorHAnsi" w:hAnsiTheme="minorHAnsi"/>
          </w:rPr>
          <w:t>How does accepting Server Technologies affect Signatures?</w:t>
        </w:r>
      </w:ins>
    </w:p>
    <w:p w14:paraId="0CCFCF33" w14:textId="77777777" w:rsidR="008615C2" w:rsidRPr="0027023E" w:rsidRDefault="008615C2">
      <w:pPr>
        <w:pStyle w:val="F5B1"/>
        <w:numPr>
          <w:ilvl w:val="0"/>
          <w:numId w:val="0"/>
        </w:numPr>
        <w:ind w:left="720"/>
        <w:contextualSpacing/>
        <w:rPr>
          <w:rFonts w:asciiTheme="minorHAnsi" w:hAnsiTheme="minorHAnsi"/>
          <w:rPrChange w:id="850" w:author="Brad Scherer" w:date="2017-06-20T16:40:00Z">
            <w:rPr/>
          </w:rPrChange>
        </w:rPr>
        <w:pPrChange w:id="851" w:author="Chad Jenison" w:date="2017-06-07T16:56:00Z">
          <w:pPr>
            <w:pStyle w:val="F5B1"/>
            <w:numPr>
              <w:numId w:val="0"/>
            </w:numPr>
            <w:ind w:left="0" w:firstLine="0"/>
            <w:contextualSpacing/>
          </w:pPr>
        </w:pPrChange>
      </w:pPr>
    </w:p>
    <w:p w14:paraId="11BEB9A8" w14:textId="3CC431CF" w:rsidR="00D95CDF" w:rsidRPr="0027023E" w:rsidRDefault="00D41618">
      <w:pPr>
        <w:pStyle w:val="F5HChapter"/>
        <w:pBdr>
          <w:top w:val="none" w:sz="0" w:space="0" w:color="auto"/>
          <w:left w:val="none" w:sz="0" w:space="0" w:color="auto"/>
          <w:bottom w:val="none" w:sz="0" w:space="0" w:color="auto"/>
          <w:right w:val="none" w:sz="0" w:space="0" w:color="auto"/>
        </w:pBdr>
        <w:shd w:val="clear" w:color="auto" w:fill="auto"/>
        <w:rPr>
          <w:rFonts w:asciiTheme="minorHAnsi" w:hAnsiTheme="minorHAnsi"/>
          <w:b/>
          <w:bCs/>
          <w:spacing w:val="5"/>
          <w:sz w:val="40"/>
          <w:szCs w:val="40"/>
          <w:lang w:val="x-none" w:eastAsia="x-none"/>
        </w:rPr>
      </w:pPr>
      <w:bookmarkStart w:id="852" w:name="OLE_LINK14"/>
      <w:bookmarkStart w:id="853" w:name="OLE_LINK15"/>
      <w:r w:rsidRPr="0027023E">
        <w:rPr>
          <w:rFonts w:asciiTheme="minorHAnsi" w:hAnsiTheme="minorHAnsi"/>
          <w:color w:val="7F7F7F" w:themeColor="text1" w:themeTint="80"/>
        </w:rPr>
        <w:t>Exercise</w:t>
      </w:r>
      <w:r w:rsidR="00D95CDF" w:rsidRPr="0027023E">
        <w:rPr>
          <w:rFonts w:asciiTheme="minorHAnsi" w:hAnsiTheme="minorHAnsi"/>
          <w:color w:val="7F7F7F" w:themeColor="text1" w:themeTint="80"/>
        </w:rPr>
        <w:t xml:space="preserve"> 2</w:t>
      </w:r>
      <w:r w:rsidR="00D73586" w:rsidRPr="0027023E">
        <w:rPr>
          <w:rFonts w:asciiTheme="minorHAnsi" w:hAnsiTheme="minorHAnsi"/>
          <w:color w:val="7F7F7F" w:themeColor="text1" w:themeTint="80"/>
        </w:rPr>
        <w:t xml:space="preserve"> – </w:t>
      </w:r>
      <w:del w:id="854" w:author="Jack Fenimore" w:date="2017-06-02T14:51:00Z">
        <w:r w:rsidR="00D73586" w:rsidRPr="0027023E" w:rsidDel="00336D5E">
          <w:rPr>
            <w:rFonts w:asciiTheme="minorHAnsi" w:hAnsiTheme="minorHAnsi"/>
            <w:color w:val="7F7F7F" w:themeColor="text1" w:themeTint="80"/>
          </w:rPr>
          <w:delText>Policy Staging</w:delText>
        </w:r>
        <w:r w:rsidR="00C361B6" w:rsidRPr="0027023E" w:rsidDel="00336D5E">
          <w:rPr>
            <w:rFonts w:asciiTheme="minorHAnsi" w:hAnsiTheme="minorHAnsi"/>
            <w:color w:val="7F7F7F" w:themeColor="text1" w:themeTint="80"/>
          </w:rPr>
          <w:delText xml:space="preserve"> / Now FP</w:delText>
        </w:r>
      </w:del>
      <w:ins w:id="855" w:author="Jack Fenimore" w:date="2017-06-02T14:51:00Z">
        <w:r w:rsidR="00336D5E" w:rsidRPr="0027023E">
          <w:rPr>
            <w:rFonts w:asciiTheme="minorHAnsi" w:hAnsiTheme="minorHAnsi"/>
            <w:color w:val="7F7F7F" w:themeColor="text1" w:themeTint="80"/>
          </w:rPr>
          <w:t>False Positive</w:t>
        </w:r>
      </w:ins>
      <w:r w:rsidR="00C361B6" w:rsidRPr="0027023E">
        <w:rPr>
          <w:rFonts w:asciiTheme="minorHAnsi" w:hAnsiTheme="minorHAnsi"/>
          <w:color w:val="7F7F7F" w:themeColor="text1" w:themeTint="80"/>
        </w:rPr>
        <w:t xml:space="preserve"> Scenario</w:t>
      </w:r>
      <w:ins w:id="856" w:author="Jack Fenimore" w:date="2017-06-02T14:51:00Z">
        <w:r w:rsidR="00336D5E" w:rsidRPr="0027023E">
          <w:rPr>
            <w:rFonts w:asciiTheme="minorHAnsi" w:hAnsiTheme="minorHAnsi"/>
            <w:color w:val="7F7F7F" w:themeColor="text1" w:themeTint="80"/>
          </w:rPr>
          <w:t>s</w:t>
        </w:r>
      </w:ins>
    </w:p>
    <w:p w14:paraId="5B90D83C" w14:textId="77777777" w:rsidR="00D95CDF" w:rsidRPr="0027023E" w:rsidRDefault="00D95CDF">
      <w:pPr>
        <w:pStyle w:val="F5H2"/>
        <w:rPr>
          <w:rFonts w:asciiTheme="minorHAnsi" w:hAnsiTheme="minorHAnsi"/>
          <w:color w:val="000000" w:themeColor="text1"/>
        </w:rPr>
      </w:pPr>
      <w:bookmarkStart w:id="857" w:name="_Toc297149240"/>
      <w:bookmarkStart w:id="858" w:name="_Toc484532082"/>
      <w:r w:rsidRPr="0027023E">
        <w:rPr>
          <w:rFonts w:asciiTheme="minorHAnsi" w:hAnsiTheme="minorHAnsi"/>
          <w:color w:val="000000" w:themeColor="text1"/>
        </w:rPr>
        <w:t>Objective:</w:t>
      </w:r>
      <w:bookmarkEnd w:id="857"/>
      <w:bookmarkEnd w:id="858"/>
    </w:p>
    <w:p w14:paraId="5EC45F25" w14:textId="53807CF5" w:rsidR="00B65009" w:rsidRPr="0027023E" w:rsidDel="00AE287F" w:rsidRDefault="00B65009">
      <w:pPr>
        <w:pStyle w:val="F5B1"/>
        <w:contextualSpacing/>
        <w:rPr>
          <w:del w:id="859" w:author="Brad Scherer [2]" w:date="2017-06-04T23:17:00Z"/>
          <w:rFonts w:asciiTheme="minorHAnsi" w:hAnsiTheme="minorHAnsi"/>
        </w:rPr>
      </w:pPr>
      <w:del w:id="860" w:author="Brad Scherer [2]" w:date="2017-06-04T23:17:00Z">
        <w:r w:rsidRPr="0027023E" w:rsidDel="00AE287F">
          <w:rPr>
            <w:rFonts w:asciiTheme="minorHAnsi" w:hAnsiTheme="minorHAnsi"/>
          </w:rPr>
          <w:delText xml:space="preserve">Demonstrate </w:delText>
        </w:r>
        <w:commentRangeStart w:id="861"/>
        <w:r w:rsidR="00D56F44" w:rsidRPr="0027023E" w:rsidDel="00AE287F">
          <w:rPr>
            <w:rFonts w:asciiTheme="minorHAnsi" w:hAnsiTheme="minorHAnsi"/>
          </w:rPr>
          <w:delText>False Positive</w:delText>
        </w:r>
      </w:del>
      <w:del w:id="862" w:author="Brad Scherer [2]" w:date="2017-06-04T23:15:00Z">
        <w:r w:rsidR="00D56F44" w:rsidRPr="0027023E" w:rsidDel="00AE287F">
          <w:rPr>
            <w:rFonts w:asciiTheme="minorHAnsi" w:hAnsiTheme="minorHAnsi"/>
          </w:rPr>
          <w:delText xml:space="preserve"> with </w:delText>
        </w:r>
        <w:commentRangeEnd w:id="861"/>
        <w:r w:rsidR="00496E1F" w:rsidRPr="0027023E" w:rsidDel="00AE287F">
          <w:rPr>
            <w:rStyle w:val="CommentReference"/>
            <w:rFonts w:asciiTheme="minorHAnsi" w:hAnsiTheme="minorHAnsi"/>
            <w:rPrChange w:id="863" w:author="Brad Scherer" w:date="2017-06-20T16:40:00Z">
              <w:rPr>
                <w:rStyle w:val="CommentReference"/>
              </w:rPr>
            </w:rPrChange>
          </w:rPr>
          <w:commentReference w:id="861"/>
        </w:r>
      </w:del>
    </w:p>
    <w:p w14:paraId="32F88D89" w14:textId="77777777" w:rsidR="00AE287F" w:rsidRPr="0027023E" w:rsidRDefault="00D95CDF">
      <w:pPr>
        <w:pStyle w:val="F5B1"/>
        <w:contextualSpacing/>
        <w:rPr>
          <w:ins w:id="864" w:author="Brad Scherer [2]" w:date="2017-06-04T23:17:00Z"/>
          <w:del w:id="865" w:author="Jack Fenimore" w:date="2017-06-05T12:09:00Z"/>
          <w:rFonts w:asciiTheme="minorHAnsi" w:hAnsiTheme="minorHAnsi"/>
        </w:rPr>
      </w:pPr>
      <w:del w:id="866" w:author="Jack Fenimore" w:date="2017-06-05T12:09:00Z">
        <w:r w:rsidRPr="0027023E">
          <w:rPr>
            <w:rFonts w:asciiTheme="minorHAnsi" w:hAnsiTheme="minorHAnsi"/>
          </w:rPr>
          <w:delText xml:space="preserve">Demonstrate </w:delText>
        </w:r>
        <w:r w:rsidR="006B0FA6" w:rsidRPr="0027023E">
          <w:rPr>
            <w:rFonts w:asciiTheme="minorHAnsi" w:hAnsiTheme="minorHAnsi"/>
          </w:rPr>
          <w:delText>Forceful Browsing</w:delText>
        </w:r>
        <w:r w:rsidR="00505B6B" w:rsidRPr="0027023E">
          <w:rPr>
            <w:rFonts w:asciiTheme="minorHAnsi" w:hAnsiTheme="minorHAnsi"/>
          </w:rPr>
          <w:delText xml:space="preserve"> </w:delText>
        </w:r>
        <w:r w:rsidR="00505B6B" w:rsidRPr="0027023E" w:rsidDel="00AE287F">
          <w:rPr>
            <w:rFonts w:asciiTheme="minorHAnsi" w:hAnsiTheme="minorHAnsi"/>
          </w:rPr>
          <w:delText xml:space="preserve">/ now </w:delText>
        </w:r>
      </w:del>
    </w:p>
    <w:p w14:paraId="2E82F71E" w14:textId="3F695A82" w:rsidR="00D95CDF" w:rsidRPr="0027023E" w:rsidRDefault="00505B6B">
      <w:pPr>
        <w:pStyle w:val="F5B1"/>
        <w:contextualSpacing/>
        <w:rPr>
          <w:rFonts w:asciiTheme="minorHAnsi" w:hAnsiTheme="minorHAnsi"/>
          <w:rPrChange w:id="867" w:author="Brad Scherer" w:date="2017-06-20T16:40:00Z">
            <w:rPr/>
          </w:rPrChange>
        </w:rPr>
      </w:pPr>
      <w:del w:id="868" w:author="Brad Scherer [2]" w:date="2017-06-04T23:17:00Z">
        <w:r w:rsidRPr="0027023E" w:rsidDel="00AE287F">
          <w:rPr>
            <w:rFonts w:asciiTheme="minorHAnsi" w:hAnsiTheme="minorHAnsi"/>
          </w:rPr>
          <w:delText xml:space="preserve">demonstrate </w:delText>
        </w:r>
      </w:del>
      <w:ins w:id="869" w:author="Brad Scherer [2]" w:date="2017-06-04T23:17:00Z">
        <w:r w:rsidR="00AE287F" w:rsidRPr="0027023E">
          <w:rPr>
            <w:rFonts w:asciiTheme="minorHAnsi" w:hAnsiTheme="minorHAnsi"/>
          </w:rPr>
          <w:t xml:space="preserve">Demonstrate </w:t>
        </w:r>
      </w:ins>
      <w:r w:rsidRPr="0027023E">
        <w:rPr>
          <w:rFonts w:asciiTheme="minorHAnsi" w:hAnsiTheme="minorHAnsi"/>
        </w:rPr>
        <w:t>F</w:t>
      </w:r>
      <w:ins w:id="870" w:author="Jack Fenimore" w:date="2017-06-05T12:10:00Z">
        <w:r w:rsidR="00870E52" w:rsidRPr="0027023E">
          <w:rPr>
            <w:rFonts w:asciiTheme="minorHAnsi" w:hAnsiTheme="minorHAnsi"/>
          </w:rPr>
          <w:t xml:space="preserve">alse </w:t>
        </w:r>
      </w:ins>
      <w:r w:rsidRPr="0027023E">
        <w:rPr>
          <w:rFonts w:asciiTheme="minorHAnsi" w:hAnsiTheme="minorHAnsi"/>
        </w:rPr>
        <w:t>P</w:t>
      </w:r>
      <w:ins w:id="871" w:author="Jack Fenimore" w:date="2017-06-05T12:10:00Z">
        <w:r w:rsidR="00870E52" w:rsidRPr="0027023E">
          <w:rPr>
            <w:rFonts w:asciiTheme="minorHAnsi" w:hAnsiTheme="minorHAnsi"/>
          </w:rPr>
          <w:t>ositive (</w:t>
        </w:r>
        <w:r w:rsidRPr="0027023E">
          <w:rPr>
            <w:rFonts w:asciiTheme="minorHAnsi" w:hAnsiTheme="minorHAnsi"/>
          </w:rPr>
          <w:t>FP</w:t>
        </w:r>
        <w:r w:rsidR="00870E52" w:rsidRPr="0027023E">
          <w:rPr>
            <w:rFonts w:asciiTheme="minorHAnsi" w:hAnsiTheme="minorHAnsi"/>
          </w:rPr>
          <w:t>)</w:t>
        </w:r>
      </w:ins>
      <w:r w:rsidRPr="0027023E">
        <w:rPr>
          <w:rFonts w:asciiTheme="minorHAnsi" w:hAnsiTheme="minorHAnsi"/>
        </w:rPr>
        <w:t xml:space="preserve"> meta violation</w:t>
      </w:r>
    </w:p>
    <w:p w14:paraId="714F0A38" w14:textId="010B2B2D" w:rsidR="00D95CDF" w:rsidRPr="0027023E" w:rsidRDefault="00490E1B">
      <w:pPr>
        <w:pStyle w:val="F5B1"/>
        <w:contextualSpacing/>
        <w:rPr>
          <w:rFonts w:asciiTheme="minorHAnsi" w:hAnsiTheme="minorHAnsi"/>
        </w:rPr>
      </w:pPr>
      <w:r w:rsidRPr="0027023E">
        <w:rPr>
          <w:rFonts w:asciiTheme="minorHAnsi" w:hAnsiTheme="minorHAnsi"/>
        </w:rPr>
        <w:t>Signature</w:t>
      </w:r>
      <w:ins w:id="872" w:author="Jack Fenimore" w:date="2017-06-05T12:10:00Z">
        <w:r w:rsidRPr="0027023E">
          <w:rPr>
            <w:rFonts w:asciiTheme="minorHAnsi" w:hAnsiTheme="minorHAnsi"/>
          </w:rPr>
          <w:t xml:space="preserve"> </w:t>
        </w:r>
        <w:r w:rsidR="00870E52" w:rsidRPr="0027023E">
          <w:rPr>
            <w:rFonts w:asciiTheme="minorHAnsi" w:hAnsiTheme="minorHAnsi"/>
          </w:rPr>
          <w:t>and Parameter</w:t>
        </w:r>
      </w:ins>
      <w:r w:rsidRPr="0027023E">
        <w:rPr>
          <w:rFonts w:asciiTheme="minorHAnsi" w:hAnsiTheme="minorHAnsi"/>
        </w:rPr>
        <w:t xml:space="preserve"> </w:t>
      </w:r>
      <w:r w:rsidR="00D95CDF" w:rsidRPr="0027023E">
        <w:rPr>
          <w:rFonts w:asciiTheme="minorHAnsi" w:hAnsiTheme="minorHAnsi"/>
        </w:rPr>
        <w:t>staging behavior</w:t>
      </w:r>
    </w:p>
    <w:p w14:paraId="7B30E7C4" w14:textId="56785621" w:rsidR="00505B6B" w:rsidRPr="0027023E" w:rsidRDefault="00505B6B">
      <w:pPr>
        <w:pStyle w:val="F5B1"/>
        <w:contextualSpacing/>
        <w:rPr>
          <w:rFonts w:asciiTheme="minorHAnsi" w:hAnsiTheme="minorHAnsi"/>
        </w:rPr>
      </w:pPr>
      <w:r w:rsidRPr="0027023E">
        <w:rPr>
          <w:rFonts w:asciiTheme="minorHAnsi" w:hAnsiTheme="minorHAnsi"/>
        </w:rPr>
        <w:t xml:space="preserve">Identify </w:t>
      </w:r>
      <w:ins w:id="873" w:author="Brad Scherer" w:date="2017-05-31T15:50:00Z">
        <w:r w:rsidR="00B33D77" w:rsidRPr="0027023E">
          <w:rPr>
            <w:rFonts w:asciiTheme="minorHAnsi" w:hAnsiTheme="minorHAnsi"/>
          </w:rPr>
          <w:t xml:space="preserve">FP </w:t>
        </w:r>
      </w:ins>
      <w:r w:rsidRPr="0027023E">
        <w:rPr>
          <w:rFonts w:asciiTheme="minorHAnsi" w:hAnsiTheme="minorHAnsi"/>
        </w:rPr>
        <w:t xml:space="preserve">in event viewer, </w:t>
      </w:r>
      <w:ins w:id="874" w:author="Brad Scherer" w:date="2017-05-31T15:51:00Z">
        <w:r w:rsidR="00B33D77" w:rsidRPr="0027023E">
          <w:rPr>
            <w:rFonts w:asciiTheme="minorHAnsi" w:hAnsiTheme="minorHAnsi"/>
          </w:rPr>
          <w:t xml:space="preserve">review </w:t>
        </w:r>
      </w:ins>
      <w:r w:rsidRPr="0027023E">
        <w:rPr>
          <w:rFonts w:asciiTheme="minorHAnsi" w:hAnsiTheme="minorHAnsi"/>
        </w:rPr>
        <w:t>learning suggestions, modify, test</w:t>
      </w:r>
    </w:p>
    <w:p w14:paraId="55C763AB" w14:textId="28245DD2" w:rsidR="00505B6B" w:rsidRPr="0027023E" w:rsidRDefault="00505B6B">
      <w:pPr>
        <w:pStyle w:val="F5B1"/>
        <w:contextualSpacing/>
        <w:rPr>
          <w:del w:id="875" w:author="Jack Fenimore" w:date="2017-06-05T12:10:00Z"/>
          <w:rFonts w:asciiTheme="minorHAnsi" w:hAnsiTheme="minorHAnsi"/>
        </w:rPr>
      </w:pPr>
      <w:del w:id="876" w:author="Jack Fenimore" w:date="2017-06-05T12:10:00Z">
        <w:r w:rsidRPr="0027023E">
          <w:rPr>
            <w:rFonts w:asciiTheme="minorHAnsi" w:hAnsiTheme="minorHAnsi"/>
          </w:rPr>
          <w:delText>Compact Mode learning optimization</w:delText>
        </w:r>
        <w:r w:rsidR="000E7963" w:rsidRPr="0027023E" w:rsidDel="00AE287F">
          <w:rPr>
            <w:rFonts w:asciiTheme="minorHAnsi" w:hAnsiTheme="minorHAnsi"/>
          </w:rPr>
          <w:delText xml:space="preserve"> </w:delText>
        </w:r>
        <w:commentRangeStart w:id="877"/>
        <w:r w:rsidR="000E7963" w:rsidRPr="0027023E" w:rsidDel="00AE287F">
          <w:rPr>
            <w:rFonts w:asciiTheme="minorHAnsi" w:hAnsiTheme="minorHAnsi"/>
            <w:i/>
            <w:iCs/>
          </w:rPr>
          <w:delText>(I think this is file types only in funda. Mode)</w:delText>
        </w:r>
        <w:commentRangeEnd w:id="877"/>
        <w:r w:rsidR="00B33D77" w:rsidRPr="0027023E" w:rsidDel="00AE287F">
          <w:rPr>
            <w:rStyle w:val="CommentReference"/>
            <w:rFonts w:asciiTheme="minorHAnsi" w:hAnsiTheme="minorHAnsi"/>
            <w:rPrChange w:id="878" w:author="Brad Scherer" w:date="2017-06-20T16:40:00Z">
              <w:rPr>
                <w:rStyle w:val="CommentReference"/>
              </w:rPr>
            </w:rPrChange>
          </w:rPr>
          <w:commentReference w:id="877"/>
        </w:r>
      </w:del>
    </w:p>
    <w:p w14:paraId="0047FBC3" w14:textId="6A57CB78" w:rsidR="00D95CDF" w:rsidRPr="0027023E" w:rsidRDefault="00D95CDF">
      <w:pPr>
        <w:pStyle w:val="F5B1"/>
        <w:contextualSpacing/>
        <w:rPr>
          <w:rFonts w:asciiTheme="minorHAnsi" w:hAnsiTheme="minorHAnsi"/>
          <w:rPrChange w:id="879" w:author="Brad Scherer" w:date="2017-06-20T16:40:00Z">
            <w:rPr/>
          </w:rPrChange>
        </w:rPr>
      </w:pPr>
      <w:r w:rsidRPr="0027023E">
        <w:rPr>
          <w:rFonts w:asciiTheme="minorHAnsi" w:hAnsiTheme="minorHAnsi"/>
        </w:rPr>
        <w:t xml:space="preserve">Estimated time for completion: </w:t>
      </w:r>
      <w:ins w:id="880" w:author="Jack Fenimore" w:date="2017-06-05T12:10:00Z">
        <w:r w:rsidR="00870E52" w:rsidRPr="0027023E">
          <w:rPr>
            <w:rFonts w:asciiTheme="minorHAnsi" w:hAnsiTheme="minorHAnsi"/>
            <w:b/>
          </w:rPr>
          <w:t>3</w:t>
        </w:r>
      </w:ins>
      <w:del w:id="881" w:author="Jack Fenimore" w:date="2017-06-05T12:10:00Z">
        <w:r w:rsidRPr="0027023E">
          <w:rPr>
            <w:rFonts w:asciiTheme="minorHAnsi" w:hAnsiTheme="minorHAnsi"/>
            <w:b/>
            <w:bCs/>
          </w:rPr>
          <w:delText>2</w:delText>
        </w:r>
      </w:del>
      <w:r w:rsidRPr="0027023E">
        <w:rPr>
          <w:rFonts w:asciiTheme="minorHAnsi" w:hAnsiTheme="minorHAnsi"/>
          <w:b/>
          <w:bCs/>
        </w:rPr>
        <w:t>0 minutes</w:t>
      </w:r>
    </w:p>
    <w:p w14:paraId="64920D3A" w14:textId="40660908" w:rsidR="00D95CDF" w:rsidRPr="0027023E" w:rsidRDefault="008D13AB">
      <w:pPr>
        <w:pStyle w:val="F5H2"/>
        <w:rPr>
          <w:rFonts w:asciiTheme="minorHAnsi" w:hAnsiTheme="minorHAnsi"/>
          <w:color w:val="000000" w:themeColor="text1"/>
        </w:rPr>
      </w:pPr>
      <w:bookmarkStart w:id="882" w:name="_Toc484532083"/>
      <w:r w:rsidRPr="0027023E">
        <w:rPr>
          <w:rFonts w:asciiTheme="minorHAnsi" w:hAnsiTheme="minorHAnsi"/>
          <w:color w:val="000000" w:themeColor="text1"/>
        </w:rPr>
        <w:t>Demonstrate a False Positive</w:t>
      </w:r>
      <w:bookmarkEnd w:id="882"/>
    </w:p>
    <w:bookmarkEnd w:id="852"/>
    <w:bookmarkEnd w:id="853"/>
    <w:p w14:paraId="52125C69" w14:textId="2049A403" w:rsidR="00B65009" w:rsidRPr="0027023E" w:rsidRDefault="008D13AB">
      <w:pPr>
        <w:pStyle w:val="F5Numlist"/>
        <w:numPr>
          <w:ilvl w:val="0"/>
          <w:numId w:val="0"/>
        </w:numPr>
        <w:ind w:left="720" w:hanging="360"/>
        <w:rPr>
          <w:rFonts w:asciiTheme="minorHAnsi" w:hAnsiTheme="minorHAnsi"/>
          <w:b/>
          <w:bCs/>
        </w:rPr>
      </w:pPr>
      <w:r w:rsidRPr="0027023E">
        <w:rPr>
          <w:rFonts w:asciiTheme="minorHAnsi" w:hAnsiTheme="minorHAnsi"/>
          <w:b/>
          <w:bCs/>
        </w:rPr>
        <w:t>Transition to Blocking</w:t>
      </w:r>
    </w:p>
    <w:p w14:paraId="2570176A" w14:textId="1A29EDE1" w:rsidR="00B65009" w:rsidRPr="0027023E" w:rsidRDefault="00AB2572">
      <w:pPr>
        <w:pStyle w:val="ListParagraph"/>
        <w:numPr>
          <w:ilvl w:val="0"/>
          <w:numId w:val="9"/>
        </w:numPr>
        <w:rPr>
          <w:rFonts w:asciiTheme="minorHAnsi" w:hAnsiTheme="minorHAnsi"/>
        </w:rPr>
      </w:pPr>
      <w:r w:rsidRPr="0027023E">
        <w:rPr>
          <w:rFonts w:asciiTheme="minorHAnsi" w:hAnsiTheme="minorHAnsi"/>
        </w:rPr>
        <w:t xml:space="preserve">Navigate to </w:t>
      </w:r>
      <w:r w:rsidRPr="0027023E">
        <w:rPr>
          <w:rFonts w:asciiTheme="minorHAnsi" w:hAnsiTheme="minorHAnsi"/>
          <w:b/>
          <w:bCs/>
        </w:rPr>
        <w:t>Security</w:t>
      </w:r>
      <w:ins w:id="883" w:author="Jack Fenimore" w:date="2017-06-05T12:38:00Z">
        <w:r w:rsidR="008208ED" w:rsidRPr="0027023E">
          <w:rPr>
            <w:rFonts w:asciiTheme="minorHAnsi" w:hAnsiTheme="minorHAnsi"/>
            <w:b/>
          </w:rPr>
          <w:t xml:space="preserve"> </w:t>
        </w:r>
      </w:ins>
      <w:del w:id="884" w:author="Jack Fenimore" w:date="2017-06-05T12:11:00Z">
        <w:r w:rsidRPr="0027023E" w:rsidDel="00870E52">
          <w:rPr>
            <w:rFonts w:asciiTheme="minorHAnsi" w:hAnsiTheme="minorHAnsi"/>
            <w:b/>
          </w:rPr>
          <w:delText>-&gt;</w:delText>
        </w:r>
      </w:del>
      <w:ins w:id="885" w:author="Jack Fenimore" w:date="2017-06-05T12:11:00Z">
        <w:r w:rsidR="00870E52" w:rsidRPr="0027023E">
          <w:rPr>
            <w:rFonts w:asciiTheme="minorHAnsi" w:hAnsiTheme="minorHAnsi"/>
            <w:b/>
          </w:rPr>
          <w:t>&gt;</w:t>
        </w:r>
      </w:ins>
      <w:ins w:id="886" w:author="Jack Fenimore" w:date="2017-06-05T12:38:00Z">
        <w:r w:rsidR="008208ED" w:rsidRPr="0027023E">
          <w:rPr>
            <w:rFonts w:asciiTheme="minorHAnsi" w:hAnsiTheme="minorHAnsi"/>
            <w:b/>
          </w:rPr>
          <w:t xml:space="preserve"> </w:t>
        </w:r>
      </w:ins>
      <w:r w:rsidRPr="0027023E">
        <w:rPr>
          <w:rFonts w:asciiTheme="minorHAnsi" w:hAnsiTheme="minorHAnsi"/>
          <w:b/>
          <w:bCs/>
        </w:rPr>
        <w:t>Application Security</w:t>
      </w:r>
      <w:ins w:id="887" w:author="Jack Fenimore" w:date="2017-06-05T12:38:00Z">
        <w:r w:rsidR="008208ED" w:rsidRPr="0027023E">
          <w:rPr>
            <w:rFonts w:asciiTheme="minorHAnsi" w:hAnsiTheme="minorHAnsi"/>
            <w:b/>
          </w:rPr>
          <w:t xml:space="preserve"> </w:t>
        </w:r>
      </w:ins>
      <w:del w:id="888" w:author="Jack Fenimore" w:date="2017-06-05T12:11:00Z">
        <w:r w:rsidRPr="0027023E" w:rsidDel="00870E52">
          <w:rPr>
            <w:rFonts w:asciiTheme="minorHAnsi" w:hAnsiTheme="minorHAnsi"/>
            <w:b/>
          </w:rPr>
          <w:delText>-&gt;</w:delText>
        </w:r>
      </w:del>
      <w:ins w:id="889" w:author="Jack Fenimore" w:date="2017-06-05T12:11:00Z">
        <w:r w:rsidR="00870E52" w:rsidRPr="0027023E">
          <w:rPr>
            <w:rFonts w:asciiTheme="minorHAnsi" w:hAnsiTheme="minorHAnsi"/>
            <w:b/>
          </w:rPr>
          <w:t>&gt;</w:t>
        </w:r>
      </w:ins>
      <w:ins w:id="890" w:author="Jack Fenimore" w:date="2017-06-05T12:38:00Z">
        <w:r w:rsidR="008208ED" w:rsidRPr="0027023E">
          <w:rPr>
            <w:rFonts w:asciiTheme="minorHAnsi" w:hAnsiTheme="minorHAnsi"/>
            <w:b/>
          </w:rPr>
          <w:t xml:space="preserve"> </w:t>
        </w:r>
      </w:ins>
      <w:r w:rsidRPr="0027023E">
        <w:rPr>
          <w:rFonts w:asciiTheme="minorHAnsi" w:hAnsiTheme="minorHAnsi"/>
          <w:b/>
          <w:bCs/>
        </w:rPr>
        <w:t>Policy Building</w:t>
      </w:r>
      <w:ins w:id="891" w:author="Jack Fenimore" w:date="2017-06-05T12:38:00Z">
        <w:r w:rsidR="008208ED" w:rsidRPr="0027023E">
          <w:rPr>
            <w:rFonts w:asciiTheme="minorHAnsi" w:hAnsiTheme="minorHAnsi"/>
            <w:b/>
          </w:rPr>
          <w:t xml:space="preserve"> </w:t>
        </w:r>
      </w:ins>
      <w:del w:id="892" w:author="Jack Fenimore" w:date="2017-06-05T12:11:00Z">
        <w:r w:rsidRPr="0027023E">
          <w:rPr>
            <w:rFonts w:asciiTheme="minorHAnsi" w:hAnsiTheme="minorHAnsi"/>
            <w:b/>
            <w:bCs/>
          </w:rPr>
          <w:delText>-&gt;</w:delText>
        </w:r>
      </w:del>
      <w:ins w:id="893" w:author="Jack Fenimore" w:date="2017-06-05T12:11:00Z">
        <w:r w:rsidR="00870E52" w:rsidRPr="0027023E">
          <w:rPr>
            <w:rFonts w:asciiTheme="minorHAnsi" w:hAnsiTheme="minorHAnsi"/>
            <w:b/>
          </w:rPr>
          <w:t>&gt;</w:t>
        </w:r>
      </w:ins>
      <w:ins w:id="894" w:author="Jack Fenimore" w:date="2017-06-05T12:38:00Z">
        <w:r w:rsidR="008208ED" w:rsidRPr="0027023E">
          <w:rPr>
            <w:rFonts w:asciiTheme="minorHAnsi" w:hAnsiTheme="minorHAnsi"/>
            <w:b/>
          </w:rPr>
          <w:t xml:space="preserve"> </w:t>
        </w:r>
      </w:ins>
      <w:r w:rsidRPr="0027023E">
        <w:rPr>
          <w:rFonts w:asciiTheme="minorHAnsi" w:hAnsiTheme="minorHAnsi"/>
          <w:b/>
          <w:bCs/>
        </w:rPr>
        <w:t>Learning and Blocking Settings</w:t>
      </w:r>
    </w:p>
    <w:p w14:paraId="71C47090" w14:textId="39937B1A" w:rsidR="00AB2572" w:rsidRPr="0027023E" w:rsidRDefault="00AB2572">
      <w:pPr>
        <w:pStyle w:val="ListParagraph"/>
        <w:numPr>
          <w:ilvl w:val="0"/>
          <w:numId w:val="9"/>
        </w:numPr>
        <w:rPr>
          <w:rFonts w:asciiTheme="minorHAnsi" w:hAnsiTheme="minorHAnsi"/>
        </w:rPr>
      </w:pPr>
      <w:r w:rsidRPr="0027023E">
        <w:rPr>
          <w:rFonts w:asciiTheme="minorHAnsi" w:hAnsiTheme="minorHAnsi"/>
        </w:rPr>
        <w:t>Under General Settings change the Enforcement Mode to Blocking.</w:t>
      </w:r>
    </w:p>
    <w:p w14:paraId="2326586B" w14:textId="281F7D42" w:rsidR="00AB2572" w:rsidRPr="0027023E" w:rsidRDefault="00AB2572" w:rsidP="00AB2572">
      <w:pPr>
        <w:pStyle w:val="ListParagraph"/>
        <w:rPr>
          <w:ins w:id="895" w:author="Brad Scherer" w:date="2017-06-02T13:42:00Z"/>
          <w:rFonts w:asciiTheme="minorHAnsi" w:hAnsiTheme="minorHAnsi"/>
        </w:rPr>
      </w:pPr>
      <w:r w:rsidRPr="0027023E">
        <w:rPr>
          <w:rFonts w:asciiTheme="minorHAnsi" w:hAnsiTheme="minorHAnsi"/>
          <w:noProof/>
        </w:rPr>
        <w:drawing>
          <wp:inline distT="0" distB="0" distL="0" distR="0" wp14:anchorId="5B151714" wp14:editId="53234CC1">
            <wp:extent cx="4216400" cy="66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6400" cy="660400"/>
                    </a:xfrm>
                    <a:prstGeom prst="rect">
                      <a:avLst/>
                    </a:prstGeom>
                  </pic:spPr>
                </pic:pic>
              </a:graphicData>
            </a:graphic>
          </wp:inline>
        </w:drawing>
      </w:r>
    </w:p>
    <w:p w14:paraId="7F889FCA" w14:textId="77777777" w:rsidR="00BF1E53" w:rsidRPr="0027023E" w:rsidRDefault="00BF1E53" w:rsidP="00AB2572">
      <w:pPr>
        <w:pStyle w:val="ListParagraph"/>
        <w:rPr>
          <w:rFonts w:asciiTheme="minorHAnsi" w:hAnsiTheme="minorHAnsi"/>
        </w:rPr>
      </w:pPr>
    </w:p>
    <w:p w14:paraId="353C49FE" w14:textId="3A34A176" w:rsidR="003339E8" w:rsidRPr="0027023E" w:rsidRDefault="00B33D77">
      <w:pPr>
        <w:pStyle w:val="ListParagraph"/>
        <w:numPr>
          <w:ilvl w:val="0"/>
          <w:numId w:val="9"/>
        </w:numPr>
        <w:rPr>
          <w:ins w:id="896" w:author="Brad Scherer [2]" w:date="2017-06-04T23:19:00Z"/>
          <w:del w:id="897" w:author="Jack Fenimore" w:date="2017-06-05T12:12:00Z"/>
          <w:rFonts w:asciiTheme="minorHAnsi" w:hAnsiTheme="minorHAnsi"/>
        </w:rPr>
      </w:pPr>
      <w:ins w:id="898" w:author="Brad Scherer" w:date="2017-05-31T15:56:00Z">
        <w:r w:rsidRPr="0027023E">
          <w:rPr>
            <w:rFonts w:asciiTheme="minorHAnsi" w:hAnsiTheme="minorHAnsi"/>
          </w:rPr>
          <w:t xml:space="preserve">Click </w:t>
        </w:r>
        <w:r w:rsidRPr="0027023E">
          <w:rPr>
            <w:rFonts w:asciiTheme="minorHAnsi" w:hAnsiTheme="minorHAnsi"/>
            <w:b/>
            <w:bCs/>
            <w:rPrChange w:id="899" w:author="Brad Scherer" w:date="2017-06-20T16:40:00Z">
              <w:rPr>
                <w:rFonts w:asciiTheme="minorHAnsi" w:hAnsiTheme="minorHAnsi"/>
              </w:rPr>
            </w:rPrChange>
          </w:rPr>
          <w:t>Save</w:t>
        </w:r>
      </w:ins>
      <w:ins w:id="900" w:author="Jack Fenimore" w:date="2017-06-05T12:12:00Z">
        <w:r w:rsidR="00870E52" w:rsidRPr="0027023E">
          <w:rPr>
            <w:rFonts w:asciiTheme="minorHAnsi" w:hAnsiTheme="minorHAnsi"/>
          </w:rPr>
          <w:t xml:space="preserve"> </w:t>
        </w:r>
      </w:ins>
    </w:p>
    <w:p w14:paraId="580CBE90" w14:textId="25A669D2" w:rsidR="003B502F" w:rsidRPr="0027023E" w:rsidRDefault="00DF2CDE">
      <w:pPr>
        <w:pStyle w:val="ListParagraph"/>
        <w:numPr>
          <w:ilvl w:val="0"/>
          <w:numId w:val="9"/>
        </w:numPr>
        <w:rPr>
          <w:ins w:id="901" w:author="Brad Scherer" w:date="2017-06-02T13:43:00Z"/>
          <w:del w:id="902" w:author="Jack Fenimore" w:date="2017-06-05T12:12:00Z"/>
          <w:rFonts w:asciiTheme="minorHAnsi" w:hAnsiTheme="minorHAnsi"/>
        </w:rPr>
      </w:pPr>
      <w:moveFromRangeStart w:id="903" w:author="Jack Fenimore" w:date="2017-06-05T12:12:00Z" w:name="move484428053"/>
      <w:moveFrom w:id="904" w:author="Jack Fenimore" w:date="2017-06-05T12:12:00Z">
        <w:ins w:id="905" w:author="Brad Scherer [2]" w:date="2017-06-04T23:20:00Z">
          <w:del w:id="906" w:author="Jack Fenimore" w:date="2017-06-05T12:12:00Z">
            <w:r w:rsidRPr="0027023E">
              <w:rPr>
                <w:rFonts w:asciiTheme="minorHAnsi" w:hAnsiTheme="minorHAnsi"/>
                <w:noProof/>
                <w:rPrChange w:id="907" w:author="Brad Scherer" w:date="2017-06-20T16:40:00Z">
                  <w:rPr>
                    <w:noProof/>
                  </w:rPr>
                </w:rPrChange>
              </w:rPr>
              <w:drawing>
                <wp:inline distT="0" distB="0" distL="0" distR="0" wp14:anchorId="7C3675DA" wp14:editId="505420DC">
                  <wp:extent cx="4406900" cy="2273300"/>
                  <wp:effectExtent l="0" t="0" r="1270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6900" cy="2273300"/>
                          </a:xfrm>
                          <a:prstGeom prst="rect">
                            <a:avLst/>
                          </a:prstGeom>
                        </pic:spPr>
                      </pic:pic>
                    </a:graphicData>
                  </a:graphic>
                </wp:inline>
              </w:drawing>
            </w:r>
          </w:del>
        </w:ins>
      </w:moveFrom>
      <w:moveFromRangeEnd w:id="903"/>
    </w:p>
    <w:p w14:paraId="5217C311" w14:textId="4CB9AD05" w:rsidR="003339E8" w:rsidRPr="0027023E" w:rsidRDefault="003339E8">
      <w:pPr>
        <w:pStyle w:val="ListParagraph"/>
        <w:numPr>
          <w:ilvl w:val="0"/>
          <w:numId w:val="9"/>
        </w:numPr>
        <w:rPr>
          <w:rFonts w:asciiTheme="minorHAnsi" w:hAnsiTheme="minorHAnsi"/>
          <w:rPrChange w:id="908" w:author="Brad Scherer" w:date="2017-06-20T16:40:00Z">
            <w:rPr/>
          </w:rPrChange>
        </w:rPr>
      </w:pPr>
      <w:ins w:id="909" w:author="Brad Scherer" w:date="2017-06-02T13:43:00Z">
        <w:del w:id="910" w:author="Jack Fenimore" w:date="2017-06-05T12:12:00Z">
          <w:r w:rsidRPr="0027023E">
            <w:rPr>
              <w:rFonts w:asciiTheme="minorHAnsi" w:hAnsiTheme="minorHAnsi"/>
            </w:rPr>
            <w:delText>Click</w:delText>
          </w:r>
        </w:del>
      </w:ins>
      <w:ins w:id="911" w:author="Jack Fenimore" w:date="2017-06-05T12:12:00Z">
        <w:r w:rsidR="00870E52" w:rsidRPr="0027023E">
          <w:rPr>
            <w:rFonts w:asciiTheme="minorHAnsi" w:hAnsiTheme="minorHAnsi"/>
          </w:rPr>
          <w:t>and then click</w:t>
        </w:r>
      </w:ins>
      <w:ins w:id="912" w:author="Brad Scherer" w:date="2017-05-31T15:56:00Z">
        <w:r w:rsidR="00B33D77" w:rsidRPr="0027023E">
          <w:rPr>
            <w:rFonts w:asciiTheme="minorHAnsi" w:hAnsiTheme="minorHAnsi"/>
          </w:rPr>
          <w:t xml:space="preserve"> </w:t>
        </w:r>
        <w:r w:rsidRPr="0027023E">
          <w:rPr>
            <w:rFonts w:asciiTheme="minorHAnsi" w:hAnsiTheme="minorHAnsi"/>
            <w:b/>
            <w:bCs/>
          </w:rPr>
          <w:t>Appl</w:t>
        </w:r>
      </w:ins>
      <w:ins w:id="913" w:author="Brad Scherer" w:date="2017-06-02T13:43:00Z">
        <w:r w:rsidRPr="0027023E">
          <w:rPr>
            <w:rFonts w:asciiTheme="minorHAnsi" w:hAnsiTheme="minorHAnsi"/>
            <w:b/>
            <w:bCs/>
          </w:rPr>
          <w:t>y</w:t>
        </w:r>
      </w:ins>
      <w:ins w:id="914" w:author="Brad Scherer" w:date="2017-05-31T15:56:00Z">
        <w:r w:rsidRPr="0027023E">
          <w:rPr>
            <w:rFonts w:asciiTheme="minorHAnsi" w:hAnsiTheme="minorHAnsi"/>
            <w:b/>
            <w:bCs/>
          </w:rPr>
          <w:t xml:space="preserve"> Policy</w:t>
        </w:r>
      </w:ins>
    </w:p>
    <w:p w14:paraId="76239D7E" w14:textId="391489D6" w:rsidR="00B33D77" w:rsidRPr="0027023E" w:rsidRDefault="00870E52" w:rsidP="003339E8">
      <w:pPr>
        <w:pStyle w:val="ListParagraph"/>
        <w:rPr>
          <w:ins w:id="915" w:author="Brad Scherer" w:date="2017-05-31T15:56:00Z"/>
          <w:rFonts w:asciiTheme="minorHAnsi" w:hAnsiTheme="minorHAnsi"/>
        </w:rPr>
      </w:pPr>
      <w:moveToRangeStart w:id="916" w:author="Jack Fenimore" w:date="2017-06-05T12:12:00Z" w:name="move484428053"/>
      <w:moveTo w:id="917" w:author="Jack Fenimore" w:date="2017-06-05T12:12:00Z">
        <w:r w:rsidRPr="0027023E">
          <w:rPr>
            <w:rFonts w:asciiTheme="minorHAnsi" w:hAnsiTheme="minorHAnsi"/>
            <w:noProof/>
            <w:rPrChange w:id="918" w:author="Brad Scherer" w:date="2017-06-20T16:40:00Z">
              <w:rPr>
                <w:noProof/>
              </w:rPr>
            </w:rPrChange>
          </w:rPr>
          <w:lastRenderedPageBreak/>
          <w:drawing>
            <wp:inline distT="0" distB="0" distL="0" distR="0" wp14:anchorId="47A4AFC3" wp14:editId="13F7A562">
              <wp:extent cx="4406900" cy="22733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6900" cy="2273300"/>
                      </a:xfrm>
                      <a:prstGeom prst="rect">
                        <a:avLst/>
                      </a:prstGeom>
                    </pic:spPr>
                  </pic:pic>
                </a:graphicData>
              </a:graphic>
            </wp:inline>
          </w:drawing>
        </w:r>
      </w:moveTo>
      <w:moveToRangeEnd w:id="916"/>
    </w:p>
    <w:p w14:paraId="562DEAAE" w14:textId="5DF605C8" w:rsidR="00B33D77" w:rsidRPr="0027023E" w:rsidRDefault="00B33D77" w:rsidP="00BF1E53">
      <w:pPr>
        <w:rPr>
          <w:ins w:id="919" w:author="Brad Scherer" w:date="2017-05-31T15:56:00Z"/>
          <w:rFonts w:asciiTheme="minorHAnsi" w:hAnsiTheme="minorHAnsi"/>
        </w:rPr>
      </w:pPr>
      <w:ins w:id="920" w:author="Brad Scherer" w:date="2017-05-31T15:56:00Z">
        <w:del w:id="921" w:author="Brad Scherer [2]" w:date="2017-06-04T23:18:00Z">
          <w:r w:rsidRPr="0027023E" w:rsidDel="00AE287F">
            <w:rPr>
              <w:rFonts w:asciiTheme="minorHAnsi" w:hAnsiTheme="minorHAnsi"/>
              <w:noProof/>
              <w:rPrChange w:id="922" w:author="Brad Scherer" w:date="2017-06-20T16:40:00Z">
                <w:rPr>
                  <w:noProof/>
                </w:rPr>
              </w:rPrChange>
            </w:rPr>
            <w:drawing>
              <wp:inline distT="0" distB="0" distL="0" distR="0" wp14:anchorId="58D209AC" wp14:editId="4248AF56">
                <wp:extent cx="4381500" cy="129540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1295400"/>
                        </a:xfrm>
                        <a:prstGeom prst="rect">
                          <a:avLst/>
                        </a:prstGeom>
                      </pic:spPr>
                    </pic:pic>
                  </a:graphicData>
                </a:graphic>
              </wp:inline>
            </w:drawing>
          </w:r>
        </w:del>
      </w:ins>
    </w:p>
    <w:p w14:paraId="388C3188" w14:textId="77777777" w:rsidR="00B33D77" w:rsidRPr="0027023E" w:rsidRDefault="00B33D77" w:rsidP="00BF1E53">
      <w:pPr>
        <w:rPr>
          <w:rFonts w:asciiTheme="minorHAnsi" w:hAnsiTheme="minorHAnsi"/>
        </w:rPr>
      </w:pPr>
    </w:p>
    <w:p w14:paraId="4B4F8D96" w14:textId="3B01AE5C" w:rsidR="009B0B11" w:rsidRDefault="00B559D6">
      <w:pPr>
        <w:pStyle w:val="F5Numlist"/>
        <w:numPr>
          <w:ilvl w:val="0"/>
          <w:numId w:val="0"/>
        </w:numPr>
        <w:ind w:left="720" w:hanging="360"/>
        <w:rPr>
          <w:ins w:id="923" w:author="Brad Scherer" w:date="2017-07-11T10:24:00Z"/>
          <w:rFonts w:asciiTheme="minorHAnsi" w:hAnsiTheme="minorHAnsi"/>
          <w:b/>
          <w:bCs/>
          <w:sz w:val="32"/>
          <w:szCs w:val="32"/>
        </w:rPr>
      </w:pPr>
      <w:del w:id="924" w:author="Brad Scherer" w:date="2017-07-11T10:23:00Z">
        <w:r w:rsidRPr="0027023E" w:rsidDel="000D3499">
          <w:rPr>
            <w:rFonts w:asciiTheme="minorHAnsi" w:hAnsiTheme="minorHAnsi"/>
            <w:b/>
            <w:bCs/>
            <w:sz w:val="32"/>
            <w:szCs w:val="32"/>
            <w:rPrChange w:id="925" w:author="Brad Scherer" w:date="2017-06-20T16:40:00Z">
              <w:rPr>
                <w:rFonts w:asciiTheme="minorHAnsi" w:hAnsiTheme="minorHAnsi"/>
                <w:b/>
                <w:bCs/>
              </w:rPr>
            </w:rPrChange>
          </w:rPr>
          <w:delText>Browse site with headless browser</w:delText>
        </w:r>
      </w:del>
      <w:ins w:id="926" w:author="Brad Scherer" w:date="2017-07-11T10:23:00Z">
        <w:r w:rsidR="000670A3">
          <w:rPr>
            <w:rFonts w:asciiTheme="minorHAnsi" w:hAnsiTheme="minorHAnsi"/>
            <w:b/>
            <w:bCs/>
            <w:sz w:val="32"/>
            <w:szCs w:val="32"/>
          </w:rPr>
          <w:t xml:space="preserve">Use </w:t>
        </w:r>
        <w:proofErr w:type="spellStart"/>
        <w:r w:rsidR="000670A3">
          <w:rPr>
            <w:rFonts w:asciiTheme="minorHAnsi" w:hAnsiTheme="minorHAnsi"/>
            <w:b/>
            <w:bCs/>
            <w:sz w:val="32"/>
            <w:szCs w:val="32"/>
          </w:rPr>
          <w:t>c</w:t>
        </w:r>
        <w:r w:rsidR="000D3499">
          <w:rPr>
            <w:rFonts w:asciiTheme="minorHAnsi" w:hAnsiTheme="minorHAnsi"/>
            <w:b/>
            <w:bCs/>
            <w:sz w:val="32"/>
            <w:szCs w:val="32"/>
          </w:rPr>
          <w:t>URL</w:t>
        </w:r>
        <w:proofErr w:type="spellEnd"/>
        <w:r w:rsidR="000D3499">
          <w:rPr>
            <w:rFonts w:asciiTheme="minorHAnsi" w:hAnsiTheme="minorHAnsi"/>
            <w:b/>
            <w:bCs/>
            <w:sz w:val="32"/>
            <w:szCs w:val="32"/>
          </w:rPr>
          <w:t xml:space="preserve"> to retrieve the web content</w:t>
        </w:r>
      </w:ins>
    </w:p>
    <w:p w14:paraId="25A06D8A" w14:textId="4A8ACEC5" w:rsidR="000670A3" w:rsidRPr="0027023E" w:rsidDel="000670A3" w:rsidRDefault="000670A3">
      <w:pPr>
        <w:pStyle w:val="F5Numlist"/>
        <w:numPr>
          <w:ilvl w:val="0"/>
          <w:numId w:val="0"/>
        </w:numPr>
        <w:ind w:left="720" w:hanging="360"/>
        <w:rPr>
          <w:ins w:id="927" w:author="Jack Fenimore" w:date="2017-06-05T12:13:00Z"/>
          <w:del w:id="928" w:author="Brad Scherer" w:date="2017-07-11T10:24:00Z"/>
          <w:rFonts w:asciiTheme="minorHAnsi" w:hAnsiTheme="minorHAnsi"/>
          <w:b/>
          <w:bCs/>
          <w:sz w:val="32"/>
          <w:szCs w:val="32"/>
          <w:rPrChange w:id="929" w:author="Brad Scherer" w:date="2017-06-20T16:40:00Z">
            <w:rPr>
              <w:ins w:id="930" w:author="Jack Fenimore" w:date="2017-06-05T12:13:00Z"/>
              <w:del w:id="931" w:author="Brad Scherer" w:date="2017-07-11T10:24:00Z"/>
              <w:rFonts w:asciiTheme="minorHAnsi" w:hAnsiTheme="minorHAnsi"/>
              <w:b/>
              <w:bCs/>
            </w:rPr>
          </w:rPrChange>
        </w:rPr>
      </w:pPr>
    </w:p>
    <w:p w14:paraId="1A71F515" w14:textId="77777777" w:rsidR="003F074F" w:rsidRPr="0027023E" w:rsidRDefault="003F074F" w:rsidP="00870E52">
      <w:pPr>
        <w:rPr>
          <w:ins w:id="932" w:author="Jack Fenimore" w:date="2017-06-05T12:14:00Z"/>
          <w:rFonts w:asciiTheme="minorHAnsi" w:hAnsiTheme="minorHAnsi"/>
          <w:b/>
        </w:rPr>
      </w:pPr>
    </w:p>
    <w:p w14:paraId="3ED1A342" w14:textId="3AC78600" w:rsidR="00870E52" w:rsidRPr="0027023E" w:rsidDel="000670A3" w:rsidRDefault="00870E52">
      <w:pPr>
        <w:rPr>
          <w:ins w:id="933" w:author="Jack Fenimore" w:date="2017-06-05T12:13:00Z"/>
          <w:del w:id="934" w:author="Brad Scherer" w:date="2017-07-11T10:24:00Z"/>
          <w:rFonts w:asciiTheme="minorHAnsi" w:eastAsia="Times New Roman" w:hAnsiTheme="minorHAnsi"/>
          <w:rPrChange w:id="935" w:author="Brad Scherer" w:date="2017-06-20T16:40:00Z">
            <w:rPr>
              <w:ins w:id="936" w:author="Jack Fenimore" w:date="2017-06-05T12:13:00Z"/>
              <w:del w:id="937" w:author="Brad Scherer" w:date="2017-07-11T10:24:00Z"/>
              <w:rFonts w:eastAsia="Times New Roman"/>
            </w:rPr>
          </w:rPrChange>
        </w:rPr>
      </w:pPr>
      <w:ins w:id="938" w:author="Jack Fenimore" w:date="2017-06-05T12:13:00Z">
        <w:del w:id="939" w:author="Brad Scherer" w:date="2017-07-11T10:24:00Z">
          <w:r w:rsidRPr="0027023E" w:rsidDel="000670A3">
            <w:rPr>
              <w:rFonts w:asciiTheme="minorHAnsi" w:eastAsia="Times New Roman" w:hAnsiTheme="minorHAnsi" w:cs="Arial"/>
              <w:color w:val="222222"/>
              <w:shd w:val="clear" w:color="auto" w:fill="FFFFFF"/>
              <w:rPrChange w:id="940" w:author="Brad Scherer" w:date="2017-06-20T16:40:00Z">
                <w:rPr>
                  <w:rFonts w:ascii="Arial" w:eastAsia="Times New Roman" w:hAnsi="Arial" w:cs="Arial"/>
                  <w:color w:val="222222"/>
                  <w:shd w:val="clear" w:color="auto" w:fill="FFFFFF"/>
                </w:rPr>
              </w:rPrChange>
            </w:rPr>
            <w:delText>A</w:delText>
          </w:r>
          <w:r w:rsidRPr="0027023E" w:rsidDel="000670A3">
            <w:rPr>
              <w:rStyle w:val="apple-converted-space"/>
              <w:rFonts w:asciiTheme="minorHAnsi" w:eastAsia="Times New Roman" w:hAnsiTheme="minorHAnsi" w:cs="Arial"/>
              <w:color w:val="222222"/>
              <w:shd w:val="clear" w:color="auto" w:fill="FFFFFF"/>
              <w:rPrChange w:id="941"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rPrChange w:id="942" w:author="Brad Scherer" w:date="2017-06-20T16:40:00Z">
                <w:rPr>
                  <w:rFonts w:ascii="Arial" w:eastAsia="Times New Roman" w:hAnsi="Arial" w:cs="Arial"/>
                  <w:b/>
                  <w:bCs/>
                  <w:color w:val="222222"/>
                </w:rPr>
              </w:rPrChange>
            </w:rPr>
            <w:delText>headless</w:delText>
          </w:r>
          <w:r w:rsidRPr="0027023E" w:rsidDel="000670A3">
            <w:rPr>
              <w:rFonts w:asciiTheme="minorHAnsi" w:eastAsia="Times New Roman" w:hAnsiTheme="minorHAnsi" w:cs="Arial"/>
              <w:b/>
              <w:bCs/>
              <w:color w:val="222222"/>
              <w:rPrChange w:id="943" w:author="Brad Scherer" w:date="2017-06-20T16:40:00Z">
                <w:rPr>
                  <w:rFonts w:ascii="Arial" w:eastAsia="Times New Roman" w:hAnsi="Arial" w:cs="Arial"/>
                  <w:b/>
                  <w:bCs/>
                  <w:color w:val="222222"/>
                </w:rPr>
              </w:rPrChange>
            </w:rPr>
            <w:delText xml:space="preserve"> </w:delText>
          </w:r>
          <w:r w:rsidRPr="0027023E" w:rsidDel="000670A3">
            <w:rPr>
              <w:rFonts w:asciiTheme="minorHAnsi" w:eastAsia="Times New Roman" w:hAnsiTheme="minorHAnsi" w:cs="Arial"/>
              <w:color w:val="222222"/>
              <w:rPrChange w:id="944" w:author="Brad Scherer" w:date="2017-06-20T16:40:00Z">
                <w:rPr>
                  <w:rFonts w:ascii="Arial" w:eastAsia="Times New Roman" w:hAnsi="Arial" w:cs="Arial"/>
                  <w:b/>
                  <w:bCs/>
                  <w:color w:val="222222"/>
                </w:rPr>
              </w:rPrChange>
            </w:rPr>
            <w:delText>browser</w:delText>
          </w:r>
          <w:r w:rsidRPr="0027023E" w:rsidDel="000670A3">
            <w:rPr>
              <w:rStyle w:val="apple-converted-space"/>
              <w:rFonts w:asciiTheme="minorHAnsi" w:eastAsia="Times New Roman" w:hAnsiTheme="minorHAnsi" w:cs="Arial"/>
              <w:color w:val="222222"/>
              <w:shd w:val="clear" w:color="auto" w:fill="FFFFFF"/>
              <w:rPrChange w:id="945"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shd w:val="clear" w:color="auto" w:fill="FFFFFF"/>
              <w:rPrChange w:id="946" w:author="Brad Scherer" w:date="2017-06-20T16:40:00Z">
                <w:rPr>
                  <w:rFonts w:ascii="Arial" w:eastAsia="Times New Roman" w:hAnsi="Arial" w:cs="Arial"/>
                  <w:color w:val="222222"/>
                  <w:shd w:val="clear" w:color="auto" w:fill="FFFFFF"/>
                </w:rPr>
              </w:rPrChange>
            </w:rPr>
            <w:delText>is a web</w:delText>
          </w:r>
          <w:r w:rsidRPr="0027023E" w:rsidDel="000670A3">
            <w:rPr>
              <w:rStyle w:val="apple-converted-space"/>
              <w:rFonts w:asciiTheme="minorHAnsi" w:eastAsia="Times New Roman" w:hAnsiTheme="minorHAnsi" w:cs="Arial"/>
              <w:color w:val="222222"/>
              <w:shd w:val="clear" w:color="auto" w:fill="FFFFFF"/>
              <w:rPrChange w:id="947"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rPrChange w:id="948" w:author="Brad Scherer" w:date="2017-06-20T16:40:00Z">
                <w:rPr>
                  <w:rFonts w:ascii="Arial" w:eastAsia="Times New Roman" w:hAnsi="Arial" w:cs="Arial"/>
                  <w:b/>
                  <w:bCs/>
                  <w:color w:val="222222"/>
                </w:rPr>
              </w:rPrChange>
            </w:rPr>
            <w:delText>browser</w:delText>
          </w:r>
          <w:r w:rsidRPr="0027023E" w:rsidDel="000670A3">
            <w:rPr>
              <w:rStyle w:val="apple-converted-space"/>
              <w:rFonts w:asciiTheme="minorHAnsi" w:eastAsia="Times New Roman" w:hAnsiTheme="minorHAnsi" w:cs="Arial"/>
              <w:color w:val="222222"/>
              <w:shd w:val="clear" w:color="auto" w:fill="FFFFFF"/>
              <w:rPrChange w:id="949"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shd w:val="clear" w:color="auto" w:fill="FFFFFF"/>
              <w:rPrChange w:id="950" w:author="Brad Scherer" w:date="2017-06-20T16:40:00Z">
                <w:rPr>
                  <w:rFonts w:ascii="Arial" w:eastAsia="Times New Roman" w:hAnsi="Arial" w:cs="Arial"/>
                  <w:color w:val="222222"/>
                  <w:shd w:val="clear" w:color="auto" w:fill="FFFFFF"/>
                </w:rPr>
              </w:rPrChange>
            </w:rPr>
            <w:delText>without a graphical user interface.</w:delText>
          </w:r>
          <w:r w:rsidRPr="0027023E" w:rsidDel="000670A3">
            <w:rPr>
              <w:rStyle w:val="apple-converted-space"/>
              <w:rFonts w:asciiTheme="minorHAnsi" w:eastAsia="Times New Roman" w:hAnsiTheme="minorHAnsi" w:cs="Arial"/>
              <w:color w:val="222222"/>
              <w:shd w:val="clear" w:color="auto" w:fill="FFFFFF"/>
              <w:rPrChange w:id="951"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rPrChange w:id="952" w:author="Brad Scherer" w:date="2017-06-20T16:40:00Z">
                <w:rPr>
                  <w:rFonts w:ascii="Arial" w:eastAsia="Times New Roman" w:hAnsi="Arial" w:cs="Arial"/>
                  <w:b/>
                  <w:bCs/>
                  <w:color w:val="222222"/>
                </w:rPr>
              </w:rPrChange>
            </w:rPr>
            <w:delText>Headless</w:delText>
          </w:r>
          <w:r w:rsidRPr="0027023E" w:rsidDel="000670A3">
            <w:rPr>
              <w:rFonts w:asciiTheme="minorHAnsi" w:eastAsia="Times New Roman" w:hAnsiTheme="minorHAnsi" w:cs="Arial"/>
              <w:b/>
              <w:bCs/>
              <w:color w:val="222222"/>
              <w:rPrChange w:id="953" w:author="Brad Scherer" w:date="2017-06-20T16:40:00Z">
                <w:rPr>
                  <w:rFonts w:ascii="Arial" w:eastAsia="Times New Roman" w:hAnsi="Arial" w:cs="Arial"/>
                  <w:b/>
                  <w:bCs/>
                  <w:color w:val="222222"/>
                </w:rPr>
              </w:rPrChange>
            </w:rPr>
            <w:delText xml:space="preserve"> </w:delText>
          </w:r>
          <w:r w:rsidRPr="0027023E" w:rsidDel="000670A3">
            <w:rPr>
              <w:rFonts w:asciiTheme="minorHAnsi" w:eastAsia="Times New Roman" w:hAnsiTheme="minorHAnsi" w:cs="Arial"/>
              <w:color w:val="222222"/>
              <w:rPrChange w:id="954" w:author="Brad Scherer" w:date="2017-06-20T16:40:00Z">
                <w:rPr>
                  <w:rFonts w:ascii="Arial" w:eastAsia="Times New Roman" w:hAnsi="Arial" w:cs="Arial"/>
                  <w:b/>
                  <w:bCs/>
                  <w:color w:val="222222"/>
                </w:rPr>
              </w:rPrChange>
            </w:rPr>
            <w:delText>browsers</w:delText>
          </w:r>
          <w:r w:rsidRPr="0027023E" w:rsidDel="000670A3">
            <w:rPr>
              <w:rStyle w:val="apple-converted-space"/>
              <w:rFonts w:asciiTheme="minorHAnsi" w:eastAsia="Times New Roman" w:hAnsiTheme="minorHAnsi" w:cs="Arial"/>
              <w:color w:val="222222"/>
              <w:shd w:val="clear" w:color="auto" w:fill="FFFFFF"/>
              <w:rPrChange w:id="955"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shd w:val="clear" w:color="auto" w:fill="FFFFFF"/>
              <w:rPrChange w:id="956" w:author="Brad Scherer" w:date="2017-06-20T16:40:00Z">
                <w:rPr>
                  <w:rFonts w:ascii="Arial" w:eastAsia="Times New Roman" w:hAnsi="Arial" w:cs="Arial"/>
                  <w:color w:val="222222"/>
                  <w:shd w:val="clear" w:color="auto" w:fill="FFFFFF"/>
                </w:rPr>
              </w:rPrChange>
            </w:rPr>
            <w:delText>provide automated control of a web page in an environment similar</w:delText>
          </w:r>
        </w:del>
      </w:ins>
      <w:ins w:id="957" w:author="Brad Scherer [2]" w:date="2017-06-18T23:26:00Z">
        <w:del w:id="958" w:author="Brad Scherer" w:date="2017-07-11T10:24:00Z">
          <w:r w:rsidR="003D2EF8" w:rsidRPr="0027023E" w:rsidDel="000670A3">
            <w:rPr>
              <w:rFonts w:asciiTheme="minorHAnsi" w:eastAsia="Times New Roman" w:hAnsiTheme="minorHAnsi" w:cs="Arial"/>
              <w:color w:val="222222"/>
              <w:shd w:val="clear" w:color="auto" w:fill="FFFFFF"/>
            </w:rPr>
            <w:delText xml:space="preserve"> </w:delText>
          </w:r>
        </w:del>
      </w:ins>
      <w:ins w:id="959" w:author="Jack Fenimore" w:date="2017-06-05T12:13:00Z">
        <w:del w:id="960" w:author="Brad Scherer" w:date="2017-07-11T10:24:00Z">
          <w:r w:rsidRPr="0027023E" w:rsidDel="000670A3">
            <w:rPr>
              <w:rFonts w:asciiTheme="minorHAnsi" w:eastAsia="Times New Roman" w:hAnsiTheme="minorHAnsi" w:cs="Arial"/>
              <w:color w:val="222222"/>
              <w:shd w:val="clear" w:color="auto" w:fill="FFFFFF"/>
              <w:rPrChange w:id="961" w:author="Brad Scherer" w:date="2017-06-20T16:40:00Z">
                <w:rPr>
                  <w:rFonts w:ascii="Arial" w:eastAsia="Times New Roman" w:hAnsi="Arial" w:cs="Arial"/>
                  <w:color w:val="222222"/>
                  <w:shd w:val="clear" w:color="auto" w:fill="FFFFFF"/>
                </w:rPr>
              </w:rPrChange>
            </w:rPr>
            <w:delText xml:space="preserve"> to popular web</w:delText>
          </w:r>
          <w:r w:rsidRPr="0027023E" w:rsidDel="000670A3">
            <w:rPr>
              <w:rStyle w:val="apple-converted-space"/>
              <w:rFonts w:asciiTheme="minorHAnsi" w:eastAsia="Times New Roman" w:hAnsiTheme="minorHAnsi" w:cs="Arial"/>
              <w:color w:val="222222"/>
              <w:shd w:val="clear" w:color="auto" w:fill="FFFFFF"/>
              <w:rPrChange w:id="962" w:author="Brad Scherer" w:date="2017-06-20T16:40:00Z">
                <w:rPr>
                  <w:rStyle w:val="apple-converted-space"/>
                  <w:rFonts w:ascii="Arial" w:eastAsia="Times New Roman" w:hAnsi="Arial" w:cs="Arial"/>
                  <w:color w:val="222222"/>
                  <w:shd w:val="clear" w:color="auto" w:fill="FFFFFF"/>
                </w:rPr>
              </w:rPrChange>
            </w:rPr>
            <w:delText> </w:delText>
          </w:r>
          <w:r w:rsidRPr="0027023E" w:rsidDel="000670A3">
            <w:rPr>
              <w:rFonts w:asciiTheme="minorHAnsi" w:eastAsia="Times New Roman" w:hAnsiTheme="minorHAnsi" w:cs="Arial"/>
              <w:color w:val="222222"/>
              <w:rPrChange w:id="963" w:author="Brad Scherer" w:date="2017-06-20T16:40:00Z">
                <w:rPr>
                  <w:rFonts w:ascii="Arial" w:eastAsia="Times New Roman" w:hAnsi="Arial" w:cs="Arial"/>
                  <w:b/>
                  <w:bCs/>
                  <w:color w:val="222222"/>
                </w:rPr>
              </w:rPrChange>
            </w:rPr>
            <w:delText>browsers</w:delText>
          </w:r>
          <w:r w:rsidRPr="0027023E" w:rsidDel="000670A3">
            <w:rPr>
              <w:rFonts w:asciiTheme="minorHAnsi" w:eastAsia="Times New Roman" w:hAnsiTheme="minorHAnsi" w:cs="Arial"/>
              <w:color w:val="222222"/>
              <w:shd w:val="clear" w:color="auto" w:fill="FFFFFF"/>
              <w:rPrChange w:id="964" w:author="Brad Scherer" w:date="2017-06-20T16:40:00Z">
                <w:rPr>
                  <w:rFonts w:ascii="Arial" w:eastAsia="Times New Roman" w:hAnsi="Arial" w:cs="Arial"/>
                  <w:color w:val="222222"/>
                  <w:shd w:val="clear" w:color="auto" w:fill="FFFFFF"/>
                </w:rPr>
              </w:rPrChange>
            </w:rPr>
            <w:delText>, but are executed via a command-line interface or using network communication.</w:delText>
          </w:r>
        </w:del>
      </w:ins>
    </w:p>
    <w:p w14:paraId="00BD999B" w14:textId="77777777" w:rsidR="003F074F" w:rsidRPr="008615C2" w:rsidDel="008615C2" w:rsidRDefault="003F074F">
      <w:pPr>
        <w:pStyle w:val="F5Numlist"/>
        <w:numPr>
          <w:ilvl w:val="0"/>
          <w:numId w:val="0"/>
        </w:numPr>
        <w:rPr>
          <w:ins w:id="965" w:author="Jack Fenimore" w:date="2017-06-05T12:13:00Z"/>
          <w:del w:id="966" w:author="Brad Scherer" w:date="2017-06-20T16:47:00Z"/>
          <w:rFonts w:asciiTheme="minorHAnsi" w:hAnsiTheme="minorHAnsi"/>
          <w:i/>
          <w:rPrChange w:id="967" w:author="Brad Scherer" w:date="2017-06-20T16:47:00Z">
            <w:rPr>
              <w:ins w:id="968" w:author="Jack Fenimore" w:date="2017-06-05T12:13:00Z"/>
              <w:del w:id="969" w:author="Brad Scherer" w:date="2017-06-20T16:47:00Z"/>
              <w:rFonts w:asciiTheme="minorHAnsi" w:hAnsiTheme="minorHAnsi"/>
              <w:b/>
            </w:rPr>
          </w:rPrChange>
        </w:rPr>
      </w:pPr>
    </w:p>
    <w:p w14:paraId="791329CD" w14:textId="510592FB" w:rsidR="00870E52" w:rsidRPr="008615C2" w:rsidDel="000670A3" w:rsidRDefault="003F074F">
      <w:pPr>
        <w:pStyle w:val="F5Numlist"/>
        <w:numPr>
          <w:ilvl w:val="0"/>
          <w:numId w:val="0"/>
        </w:numPr>
        <w:rPr>
          <w:ins w:id="970" w:author="Jack Fenimore" w:date="2017-06-05T12:13:00Z"/>
          <w:del w:id="971" w:author="Brad Scherer" w:date="2017-07-11T10:24:00Z"/>
          <w:rFonts w:asciiTheme="minorHAnsi" w:hAnsiTheme="minorHAnsi"/>
          <w:i/>
          <w:rPrChange w:id="972" w:author="Brad Scherer" w:date="2017-06-20T16:47:00Z">
            <w:rPr>
              <w:ins w:id="973" w:author="Jack Fenimore" w:date="2017-06-05T12:13:00Z"/>
              <w:del w:id="974" w:author="Brad Scherer" w:date="2017-07-11T10:24:00Z"/>
              <w:rFonts w:asciiTheme="minorHAnsi" w:hAnsiTheme="minorHAnsi"/>
              <w:b/>
            </w:rPr>
          </w:rPrChange>
        </w:rPr>
      </w:pPr>
      <w:ins w:id="975" w:author="Jack Fenimore" w:date="2017-06-05T12:13:00Z">
        <w:del w:id="976" w:author="Brad Scherer" w:date="2017-07-11T10:24:00Z">
          <w:r w:rsidRPr="008615C2" w:rsidDel="000670A3">
            <w:rPr>
              <w:rFonts w:asciiTheme="minorHAnsi" w:hAnsiTheme="minorHAnsi"/>
              <w:i/>
              <w:rPrChange w:id="977" w:author="Brad Scherer" w:date="2017-06-20T16:47:00Z">
                <w:rPr>
                  <w:rFonts w:asciiTheme="minorHAnsi" w:hAnsiTheme="minorHAnsi"/>
                  <w:b/>
                </w:rPr>
              </w:rPrChange>
            </w:rPr>
            <w:delText>From</w:delText>
          </w:r>
        </w:del>
      </w:ins>
      <w:ins w:id="978" w:author="Jack Fenimore" w:date="2017-06-05T12:14:00Z">
        <w:del w:id="979" w:author="Brad Scherer" w:date="2017-07-11T10:24:00Z">
          <w:r w:rsidRPr="008615C2" w:rsidDel="000670A3">
            <w:rPr>
              <w:rFonts w:asciiTheme="minorHAnsi" w:hAnsiTheme="minorHAnsi"/>
              <w:i/>
              <w:color w:val="00B0F0"/>
              <w:rPrChange w:id="980" w:author="Brad Scherer" w:date="2017-06-20T16:47:00Z">
                <w:rPr>
                  <w:rFonts w:asciiTheme="minorHAnsi" w:hAnsiTheme="minorHAnsi"/>
                  <w:b/>
                </w:rPr>
              </w:rPrChange>
            </w:rPr>
            <w:delText>: h</w:delText>
          </w:r>
        </w:del>
      </w:ins>
      <w:ins w:id="981" w:author="Jack Fenimore" w:date="2017-06-05T12:13:00Z">
        <w:del w:id="982" w:author="Brad Scherer" w:date="2017-07-11T10:24:00Z">
          <w:r w:rsidRPr="008615C2" w:rsidDel="000670A3">
            <w:rPr>
              <w:rFonts w:asciiTheme="minorHAnsi" w:hAnsiTheme="minorHAnsi"/>
              <w:i/>
              <w:color w:val="00B0F0"/>
              <w:rPrChange w:id="983" w:author="Brad Scherer" w:date="2017-06-20T16:47:00Z">
                <w:rPr>
                  <w:rFonts w:asciiTheme="minorHAnsi" w:hAnsiTheme="minorHAnsi"/>
                  <w:b/>
                </w:rPr>
              </w:rPrChange>
            </w:rPr>
            <w:delText>ttps://en.wikipedia.org/wiki/Headless_browser</w:delText>
          </w:r>
        </w:del>
      </w:ins>
    </w:p>
    <w:p w14:paraId="25A2CB77" w14:textId="5DE497CD" w:rsidR="00870E52" w:rsidRPr="0027023E" w:rsidDel="000670A3" w:rsidRDefault="00870E52" w:rsidP="009B0B11">
      <w:pPr>
        <w:pStyle w:val="F5Numlist"/>
        <w:numPr>
          <w:ilvl w:val="0"/>
          <w:numId w:val="0"/>
        </w:numPr>
        <w:ind w:left="720" w:hanging="360"/>
        <w:rPr>
          <w:del w:id="984" w:author="Brad Scherer" w:date="2017-07-11T10:24:00Z"/>
          <w:rFonts w:asciiTheme="minorHAnsi" w:hAnsiTheme="minorHAnsi"/>
          <w:b/>
        </w:rPr>
      </w:pPr>
    </w:p>
    <w:p w14:paraId="0D7AAE4E" w14:textId="72F72579" w:rsidR="00AB2572" w:rsidRPr="0027023E" w:rsidRDefault="00B559D6">
      <w:pPr>
        <w:pStyle w:val="ListParagraph"/>
        <w:numPr>
          <w:ilvl w:val="0"/>
          <w:numId w:val="9"/>
        </w:numPr>
        <w:rPr>
          <w:rFonts w:asciiTheme="minorHAnsi" w:hAnsiTheme="minorHAnsi"/>
          <w:rPrChange w:id="985" w:author="Brad Scherer" w:date="2017-06-20T16:40:00Z">
            <w:rPr/>
          </w:rPrChange>
        </w:rPr>
      </w:pPr>
      <w:del w:id="986" w:author="Chad Jenison" w:date="2017-06-07T17:35:00Z">
        <w:r w:rsidRPr="0027023E" w:rsidDel="64173F91">
          <w:rPr>
            <w:rFonts w:asciiTheme="minorHAnsi" w:hAnsiTheme="minorHAnsi"/>
          </w:rPr>
          <w:delText>On the jump host open the command prompt by going to the Start Menu and in the “Search programs and files” typing “cmd” and hitting enter</w:delText>
        </w:r>
      </w:del>
      <w:ins w:id="987" w:author="Chad Jenison" w:date="2017-06-07T17:35:00Z">
        <w:r w:rsidR="060E8B4F" w:rsidRPr="0027023E">
          <w:rPr>
            <w:rFonts w:asciiTheme="minorHAnsi" w:hAnsiTheme="minorHAnsi"/>
            <w:rPrChange w:id="988" w:author="Brad Scherer" w:date="2017-06-20T16:40:00Z">
              <w:rPr/>
            </w:rPrChange>
          </w:rPr>
          <w:t xml:space="preserve">On the jump host, you'll find a toolbar shortcut </w:t>
        </w:r>
      </w:ins>
      <w:ins w:id="989" w:author="Chad Jenison" w:date="2017-06-07T17:38:00Z">
        <w:r w:rsidR="6DFB9B1E" w:rsidRPr="0027023E">
          <w:rPr>
            <w:rFonts w:asciiTheme="minorHAnsi" w:hAnsiTheme="minorHAnsi"/>
            <w:rPrChange w:id="990" w:author="Brad Scherer" w:date="2017-06-20T16:40:00Z">
              <w:rPr/>
            </w:rPrChange>
          </w:rPr>
          <w:t xml:space="preserve">as </w:t>
        </w:r>
        <w:r w:rsidR="139A13F3" w:rsidRPr="0027023E">
          <w:rPr>
            <w:rFonts w:asciiTheme="minorHAnsi" w:hAnsiTheme="minorHAnsi"/>
            <w:rPrChange w:id="991" w:author="Brad Scherer" w:date="2017-06-20T16:40:00Z">
              <w:rPr/>
            </w:rPrChange>
          </w:rPr>
          <w:t xml:space="preserve">shown </w:t>
        </w:r>
      </w:ins>
      <w:ins w:id="992" w:author="Chad Jenison" w:date="2017-06-07T17:35:00Z">
        <w:r w:rsidR="060E8B4F" w:rsidRPr="0027023E">
          <w:rPr>
            <w:rFonts w:asciiTheme="minorHAnsi" w:hAnsiTheme="minorHAnsi"/>
            <w:rPrChange w:id="993" w:author="Brad Scherer" w:date="2017-06-20T16:40:00Z">
              <w:rPr/>
            </w:rPrChange>
          </w:rPr>
          <w:t>for the Windows Command Prompt. Please click that shortcut</w:t>
        </w:r>
      </w:ins>
      <w:ins w:id="994" w:author="Chad Jenison" w:date="2017-06-07T17:38:00Z">
        <w:r w:rsidR="6DFB9B1E" w:rsidRPr="0027023E">
          <w:rPr>
            <w:rFonts w:asciiTheme="minorHAnsi" w:hAnsiTheme="minorHAnsi"/>
            <w:rPrChange w:id="995" w:author="Brad Scherer" w:date="2017-06-20T16:40:00Z">
              <w:rPr/>
            </w:rPrChange>
          </w:rPr>
          <w:t xml:space="preserve"> </w:t>
        </w:r>
        <w:r w:rsidR="139A13F3" w:rsidRPr="0027023E">
          <w:rPr>
            <w:rFonts w:asciiTheme="minorHAnsi" w:hAnsiTheme="minorHAnsi"/>
            <w:rPrChange w:id="996" w:author="Brad Scherer" w:date="2017-06-20T16:40:00Z">
              <w:rPr/>
            </w:rPrChange>
          </w:rPr>
          <w:t>to open a Windows Command Shell</w:t>
        </w:r>
      </w:ins>
      <w:ins w:id="997" w:author="Chad Jenison" w:date="2017-06-07T17:37:00Z">
        <w:r w:rsidR="28C6DBC5" w:rsidRPr="0027023E">
          <w:rPr>
            <w:rFonts w:asciiTheme="minorHAnsi" w:hAnsiTheme="minorHAnsi"/>
            <w:rPrChange w:id="998" w:author="Brad Scherer" w:date="2017-06-20T16:40:00Z">
              <w:rPr/>
            </w:rPrChange>
          </w:rPr>
          <w:t>:</w:t>
        </w:r>
        <w:del w:id="999" w:author="Brad Scherer [2]" w:date="2017-06-18T23:26:00Z">
          <w:r w:rsidRPr="0027023E" w:rsidDel="00B40042">
            <w:rPr>
              <w:rFonts w:asciiTheme="minorHAnsi" w:hAnsiTheme="minorHAnsi"/>
              <w:noProof/>
              <w:rPrChange w:id="1000" w:author="Brad Scherer" w:date="2017-06-20T16:40:00Z">
                <w:rPr>
                  <w:noProof/>
                </w:rPr>
              </w:rPrChange>
            </w:rPr>
            <w:drawing>
              <wp:inline distT="0" distB="0" distL="0" distR="0" wp14:anchorId="100EAC40" wp14:editId="0E658F6B">
                <wp:extent cx="4572000" cy="409575"/>
                <wp:effectExtent l="0" t="0" r="0" b="0"/>
                <wp:docPr id="13310853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del>
      </w:ins>
      <w:del w:id="1001" w:author="Chad Jenison" w:date="2017-06-07T17:37:00Z">
        <w:r w:rsidRPr="0027023E" w:rsidDel="28C6DBC5">
          <w:rPr>
            <w:rFonts w:asciiTheme="minorHAnsi" w:hAnsiTheme="minorHAnsi"/>
          </w:rPr>
          <w:delText>.</w:delText>
        </w:r>
      </w:del>
      <w:ins w:id="1002" w:author="Chad Jenison" w:date="2017-06-07T17:38:00Z">
        <w:r w:rsidRPr="0027023E">
          <w:rPr>
            <w:rFonts w:asciiTheme="minorHAnsi" w:hAnsiTheme="minorHAnsi"/>
            <w:noProof/>
            <w:rPrChange w:id="1003" w:author="Brad Scherer" w:date="2017-06-20T16:40:00Z">
              <w:rPr>
                <w:noProof/>
              </w:rPr>
            </w:rPrChange>
          </w:rPr>
          <w:drawing>
            <wp:inline distT="0" distB="0" distL="0" distR="0" wp14:anchorId="526D9807" wp14:editId="29F8BE33">
              <wp:extent cx="4572000" cy="409575"/>
              <wp:effectExtent l="0" t="0" r="0" b="0"/>
              <wp:docPr id="2125026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ins>
    </w:p>
    <w:p w14:paraId="21ECDAF5" w14:textId="77777777" w:rsidR="00494DB0" w:rsidRPr="0027023E" w:rsidRDefault="00D90458">
      <w:pPr>
        <w:pStyle w:val="ListParagraph"/>
        <w:rPr>
          <w:rFonts w:asciiTheme="minorHAnsi" w:hAnsiTheme="minorHAnsi"/>
          <w:rPrChange w:id="1004" w:author="Brad Scherer" w:date="2017-06-20T16:40:00Z">
            <w:rPr/>
          </w:rPrChange>
        </w:rPr>
        <w:pPrChange w:id="1005" w:author="Chad Jenison" w:date="2017-06-07T16:56:00Z">
          <w:pPr>
            <w:pStyle w:val="ListParagraph"/>
            <w:numPr>
              <w:numId w:val="9"/>
            </w:numPr>
            <w:ind w:hanging="360"/>
          </w:pPr>
        </w:pPrChange>
      </w:pPr>
      <w:r w:rsidRPr="0027023E">
        <w:rPr>
          <w:rFonts w:asciiTheme="minorHAnsi" w:hAnsiTheme="minorHAnsi"/>
          <w:rPrChange w:id="1006" w:author="Brad Scherer" w:date="2017-06-20T16:40:00Z">
            <w:rPr>
              <w:rFonts w:asciiTheme="minorHAnsi" w:hAnsiTheme="minorHAnsi"/>
              <w:color w:val="0000FF"/>
              <w:u w:val="single"/>
            </w:rPr>
          </w:rPrChange>
        </w:rPr>
        <w:t xml:space="preserve">From the command line execute the command: </w:t>
      </w:r>
    </w:p>
    <w:p w14:paraId="3BD7C483" w14:textId="77777777" w:rsidR="008615C2" w:rsidRDefault="00494DB0">
      <w:pPr>
        <w:pStyle w:val="ListParagraph"/>
        <w:rPr>
          <w:ins w:id="1007" w:author="Brad Scherer" w:date="2017-06-20T16:47:00Z"/>
          <w:rStyle w:val="Hyperlink"/>
          <w:rFonts w:asciiTheme="minorHAnsi" w:hAnsiTheme="minorHAnsi"/>
          <w:b/>
        </w:rPr>
        <w:pPrChange w:id="1008" w:author="Chad Jenison" w:date="2017-06-07T16:56:00Z">
          <w:pPr>
            <w:pStyle w:val="ListParagraph"/>
            <w:numPr>
              <w:numId w:val="9"/>
            </w:numPr>
            <w:ind w:hanging="360"/>
          </w:pPr>
        </w:pPrChange>
      </w:pPr>
      <w:ins w:id="1009" w:author="Jack Fenimore" w:date="2017-06-05T12:19:00Z">
        <w:r w:rsidRPr="0027023E">
          <w:rPr>
            <w:rFonts w:asciiTheme="minorHAnsi" w:hAnsiTheme="minorHAnsi"/>
            <w:b/>
          </w:rPr>
          <w:t xml:space="preserve">   </w:t>
        </w:r>
      </w:ins>
      <w:r w:rsidR="00D90458" w:rsidRPr="0027023E">
        <w:rPr>
          <w:rFonts w:asciiTheme="minorHAnsi" w:hAnsiTheme="minorHAnsi"/>
          <w:b/>
          <w:bCs/>
          <w:rPrChange w:id="1010" w:author="Brad Scherer" w:date="2017-06-20T16:40:00Z">
            <w:rPr>
              <w:rFonts w:asciiTheme="minorHAnsi" w:hAnsiTheme="minorHAnsi"/>
              <w:color w:val="0000FF"/>
              <w:u w:val="single"/>
            </w:rPr>
          </w:rPrChange>
        </w:rPr>
        <w:t>curl</w:t>
      </w:r>
      <w:ins w:id="1011" w:author="Brad Scherer [2]" w:date="2017-06-04T23:22:00Z">
        <w:r w:rsidR="002B33B0" w:rsidRPr="0027023E">
          <w:rPr>
            <w:rFonts w:asciiTheme="minorHAnsi" w:hAnsiTheme="minorHAnsi"/>
            <w:b/>
            <w:bCs/>
            <w:rPrChange w:id="1012" w:author="Brad Scherer" w:date="2017-06-20T16:40:00Z">
              <w:rPr>
                <w:rFonts w:asciiTheme="minorHAnsi" w:hAnsiTheme="minorHAnsi"/>
              </w:rPr>
            </w:rPrChange>
          </w:rPr>
          <w:t xml:space="preserve"> -k</w:t>
        </w:r>
      </w:ins>
      <w:r w:rsidR="00D90458" w:rsidRPr="0027023E">
        <w:rPr>
          <w:rFonts w:asciiTheme="minorHAnsi" w:hAnsiTheme="minorHAnsi"/>
          <w:b/>
          <w:bCs/>
          <w:rPrChange w:id="1013" w:author="Brad Scherer" w:date="2017-06-20T16:40:00Z">
            <w:rPr>
              <w:rFonts w:asciiTheme="minorHAnsi" w:hAnsiTheme="minorHAnsi"/>
              <w:color w:val="0000FF"/>
              <w:u w:val="single"/>
            </w:rPr>
          </w:rPrChange>
        </w:rPr>
        <w:t xml:space="preserve"> </w:t>
      </w:r>
      <w:ins w:id="1014" w:author="Brad Scherer" w:date="2017-06-04T23:23:00Z">
        <w:r w:rsidR="002B33B0" w:rsidRPr="0027023E">
          <w:rPr>
            <w:rFonts w:asciiTheme="minorHAnsi" w:hAnsiTheme="minorHAnsi"/>
          </w:rPr>
          <w:fldChar w:fldCharType="begin"/>
        </w:r>
      </w:ins>
      <w:ins w:id="1015" w:author="Brad Scherer [2]" w:date="2017-06-04T23:23:00Z">
        <w:r w:rsidR="002B33B0" w:rsidRPr="0027023E">
          <w:rPr>
            <w:rFonts w:asciiTheme="minorHAnsi" w:hAnsiTheme="minorHAnsi"/>
            <w:b/>
            <w:rPrChange w:id="1016" w:author="Brad Scherer" w:date="2017-06-20T16:40:00Z">
              <w:rPr>
                <w:rFonts w:asciiTheme="minorHAnsi" w:hAnsiTheme="minorHAnsi"/>
              </w:rPr>
            </w:rPrChange>
          </w:rPr>
          <w:instrText xml:space="preserve"> HYPERLINK "</w:instrText>
        </w:r>
      </w:ins>
      <w:r w:rsidR="002B33B0" w:rsidRPr="0027023E">
        <w:rPr>
          <w:b/>
          <w:rPrChange w:id="1017" w:author="Brad Scherer" w:date="2017-06-20T16:40:00Z">
            <w:rPr>
              <w:rStyle w:val="Hyperlink"/>
              <w:rFonts w:asciiTheme="minorHAnsi" w:hAnsiTheme="minorHAnsi"/>
            </w:rPr>
          </w:rPrChange>
        </w:rPr>
        <w:instrText>http</w:instrText>
      </w:r>
      <w:ins w:id="1018" w:author="Brad Scherer [2]" w:date="2017-06-04T23:22:00Z">
        <w:r w:rsidR="002B33B0" w:rsidRPr="0027023E">
          <w:rPr>
            <w:b/>
            <w:rPrChange w:id="1019" w:author="Brad Scherer" w:date="2017-06-20T16:40:00Z">
              <w:rPr>
                <w:rStyle w:val="Hyperlink"/>
                <w:rFonts w:asciiTheme="minorHAnsi" w:hAnsiTheme="minorHAnsi"/>
              </w:rPr>
            </w:rPrChange>
          </w:rPr>
          <w:instrText>s</w:instrText>
        </w:r>
      </w:ins>
      <w:r w:rsidR="002B33B0" w:rsidRPr="0027023E">
        <w:rPr>
          <w:b/>
          <w:rPrChange w:id="1020" w:author="Brad Scherer" w:date="2017-06-20T16:40:00Z">
            <w:rPr>
              <w:rStyle w:val="Hyperlink"/>
              <w:rFonts w:asciiTheme="minorHAnsi" w:hAnsiTheme="minorHAnsi"/>
            </w:rPr>
          </w:rPrChange>
        </w:rPr>
        <w:instrText>://</w:instrText>
      </w:r>
      <w:ins w:id="1021" w:author="Brad Scherer [2]" w:date="2017-06-04T23:23:00Z">
        <w:r w:rsidR="002B33B0" w:rsidRPr="0027023E">
          <w:rPr>
            <w:rStyle w:val="Hyperlink"/>
            <w:rFonts w:asciiTheme="minorHAnsi" w:hAnsiTheme="minorHAnsi"/>
            <w:b/>
            <w:rPrChange w:id="1022" w:author="Brad Scherer" w:date="2017-06-20T16:40:00Z">
              <w:rPr>
                <w:rStyle w:val="Hyperlink"/>
                <w:rFonts w:asciiTheme="minorHAnsi" w:hAnsiTheme="minorHAnsi"/>
              </w:rPr>
            </w:rPrChange>
          </w:rPr>
          <w:instrText>hackazon.f5demo.com</w:instrText>
        </w:r>
        <w:r w:rsidR="002B33B0" w:rsidRPr="0027023E">
          <w:rPr>
            <w:rFonts w:asciiTheme="minorHAnsi" w:hAnsiTheme="minorHAnsi"/>
            <w:b/>
            <w:rPrChange w:id="1023" w:author="Brad Scherer" w:date="2017-06-20T16:40:00Z">
              <w:rPr>
                <w:rFonts w:asciiTheme="minorHAnsi" w:hAnsiTheme="minorHAnsi"/>
              </w:rPr>
            </w:rPrChange>
          </w:rPr>
          <w:instrText xml:space="preserve">" </w:instrText>
        </w:r>
      </w:ins>
      <w:ins w:id="1024" w:author="Brad Scherer" w:date="2017-06-04T23:23:00Z">
        <w:r w:rsidR="002B33B0" w:rsidRPr="0027023E">
          <w:rPr>
            <w:rFonts w:asciiTheme="minorHAnsi" w:hAnsiTheme="minorHAnsi"/>
            <w:b/>
            <w:rPrChange w:id="1025" w:author="Brad Scherer" w:date="2017-06-20T16:40:00Z">
              <w:rPr>
                <w:rFonts w:asciiTheme="minorHAnsi" w:hAnsiTheme="minorHAnsi"/>
              </w:rPr>
            </w:rPrChange>
          </w:rPr>
          <w:fldChar w:fldCharType="separate"/>
        </w:r>
      </w:ins>
      <w:r w:rsidR="002B33B0" w:rsidRPr="0027023E">
        <w:rPr>
          <w:rStyle w:val="Hyperlink"/>
          <w:rFonts w:asciiTheme="minorHAnsi" w:hAnsiTheme="minorHAnsi"/>
          <w:b/>
          <w:rPrChange w:id="1026" w:author="Brad Scherer" w:date="2017-06-20T16:40:00Z">
            <w:rPr>
              <w:rStyle w:val="Hyperlink"/>
              <w:rFonts w:asciiTheme="minorHAnsi" w:hAnsiTheme="minorHAnsi"/>
            </w:rPr>
          </w:rPrChange>
        </w:rPr>
        <w:t>http</w:t>
      </w:r>
      <w:ins w:id="1027" w:author="Brad Scherer [2]" w:date="2017-06-04T23:22:00Z">
        <w:r w:rsidR="002B33B0" w:rsidRPr="0027023E">
          <w:rPr>
            <w:rStyle w:val="Hyperlink"/>
            <w:rFonts w:asciiTheme="minorHAnsi" w:hAnsiTheme="minorHAnsi"/>
            <w:b/>
            <w:rPrChange w:id="1028" w:author="Brad Scherer" w:date="2017-06-20T16:40:00Z">
              <w:rPr>
                <w:rStyle w:val="Hyperlink"/>
                <w:rFonts w:asciiTheme="minorHAnsi" w:hAnsiTheme="minorHAnsi"/>
              </w:rPr>
            </w:rPrChange>
          </w:rPr>
          <w:t>s</w:t>
        </w:r>
      </w:ins>
      <w:r w:rsidR="002B33B0" w:rsidRPr="0027023E">
        <w:rPr>
          <w:rStyle w:val="Hyperlink"/>
          <w:rFonts w:asciiTheme="minorHAnsi" w:hAnsiTheme="minorHAnsi"/>
          <w:b/>
          <w:rPrChange w:id="1029" w:author="Brad Scherer" w:date="2017-06-20T16:40:00Z">
            <w:rPr>
              <w:rStyle w:val="Hyperlink"/>
              <w:rFonts w:asciiTheme="minorHAnsi" w:hAnsiTheme="minorHAnsi"/>
            </w:rPr>
          </w:rPrChange>
        </w:rPr>
        <w:t>://</w:t>
      </w:r>
      <w:ins w:id="1030" w:author="Brad Scherer [2]" w:date="2017-06-04T23:23:00Z">
        <w:r w:rsidR="002B33B0" w:rsidRPr="0027023E">
          <w:rPr>
            <w:rStyle w:val="Hyperlink"/>
            <w:rFonts w:asciiTheme="minorHAnsi" w:hAnsiTheme="minorHAnsi"/>
            <w:b/>
            <w:rPrChange w:id="1031" w:author="Brad Scherer" w:date="2017-06-20T16:40:00Z">
              <w:rPr>
                <w:rStyle w:val="Hyperlink"/>
                <w:rFonts w:asciiTheme="minorHAnsi" w:hAnsiTheme="minorHAnsi"/>
              </w:rPr>
            </w:rPrChange>
          </w:rPr>
          <w:t>hackazon.f5demo.com</w:t>
        </w:r>
      </w:ins>
      <w:ins w:id="1032" w:author="Brad Scherer" w:date="2017-06-04T23:23:00Z">
        <w:r w:rsidR="002B33B0" w:rsidRPr="0027023E">
          <w:rPr>
            <w:rFonts w:asciiTheme="minorHAnsi" w:hAnsiTheme="minorHAnsi"/>
            <w:b/>
            <w:rPrChange w:id="1033" w:author="Brad Scherer" w:date="2017-06-20T16:40:00Z">
              <w:rPr>
                <w:rFonts w:asciiTheme="minorHAnsi" w:hAnsiTheme="minorHAnsi"/>
              </w:rPr>
            </w:rPrChange>
          </w:rPr>
          <w:fldChar w:fldCharType="end"/>
        </w:r>
      </w:ins>
      <w:ins w:id="1034" w:author="Brad Scherer [2]" w:date="2017-06-04T23:23:00Z">
        <w:r w:rsidR="002B33B0" w:rsidRPr="0027023E">
          <w:rPr>
            <w:rStyle w:val="Hyperlink"/>
            <w:rFonts w:asciiTheme="minorHAnsi" w:hAnsiTheme="minorHAnsi"/>
            <w:b/>
            <w:rPrChange w:id="1035" w:author="Brad Scherer" w:date="2017-06-20T16:40:00Z">
              <w:rPr>
                <w:rStyle w:val="Hyperlink"/>
                <w:rFonts w:asciiTheme="minorHAnsi" w:hAnsiTheme="minorHAnsi"/>
              </w:rPr>
            </w:rPrChange>
          </w:rPr>
          <w:t xml:space="preserve"> | more</w:t>
        </w:r>
      </w:ins>
    </w:p>
    <w:p w14:paraId="38D0F9A8" w14:textId="5F9ABC17" w:rsidR="00494DB0" w:rsidRPr="0027023E" w:rsidRDefault="5286993E">
      <w:pPr>
        <w:pStyle w:val="ListParagraph"/>
        <w:rPr>
          <w:rStyle w:val="Hyperlink"/>
          <w:rFonts w:asciiTheme="minorHAnsi" w:hAnsiTheme="minorHAnsi"/>
          <w:b/>
          <w:bCs/>
          <w:rPrChange w:id="1036" w:author="Brad Scherer" w:date="2017-06-20T16:40:00Z">
            <w:rPr/>
          </w:rPrChange>
        </w:rPr>
        <w:pPrChange w:id="1037" w:author="Chad Jenison" w:date="2017-06-07T16:56:00Z">
          <w:pPr>
            <w:pStyle w:val="ListParagraph"/>
            <w:numPr>
              <w:numId w:val="9"/>
            </w:numPr>
            <w:ind w:hanging="360"/>
          </w:pPr>
        </w:pPrChange>
      </w:pPr>
      <w:ins w:id="1038" w:author="Chad Jenison" w:date="2017-06-07T16:56:00Z">
        <w:del w:id="1039" w:author="Brad Scherer" w:date="2017-06-20T16:00:00Z">
          <w:r w:rsidRPr="0027023E" w:rsidDel="00F146CD">
            <w:rPr>
              <w:rStyle w:val="Hyperlink"/>
              <w:rFonts w:asciiTheme="minorHAnsi" w:hAnsiTheme="minorHAnsi"/>
              <w:b/>
              <w:bCs/>
              <w:rPrChange w:id="1040" w:author="Brad Scherer" w:date="2017-06-20T16:40:00Z">
                <w:rPr/>
              </w:rPrChange>
            </w:rPr>
            <w:delText>https://hackazon.f5demo.com | more</w:delText>
          </w:r>
        </w:del>
      </w:ins>
    </w:p>
    <w:p w14:paraId="0C35DEE9" w14:textId="44066C83" w:rsidR="00D90458" w:rsidRPr="0027023E" w:rsidDel="002B33B0" w:rsidRDefault="002B33B0" w:rsidP="002B33B0">
      <w:pPr>
        <w:pStyle w:val="ListParagraph"/>
        <w:numPr>
          <w:ilvl w:val="0"/>
          <w:numId w:val="9"/>
        </w:numPr>
        <w:rPr>
          <w:del w:id="1041" w:author="Unknown"/>
          <w:rFonts w:asciiTheme="minorHAnsi" w:hAnsiTheme="minorHAnsi"/>
        </w:rPr>
      </w:pPr>
      <w:del w:id="1042" w:author="Brad Scherer [2]" w:date="2017-06-04T23:23:00Z">
        <w:r w:rsidRPr="0027023E" w:rsidDel="002B33B0">
          <w:rPr>
            <w:rPrChange w:id="1043" w:author="Brad Scherer" w:date="2017-06-20T16:40:00Z">
              <w:rPr>
                <w:rStyle w:val="Hyperlink"/>
                <w:rFonts w:asciiTheme="minorHAnsi" w:hAnsiTheme="minorHAnsi"/>
              </w:rPr>
            </w:rPrChange>
          </w:rPr>
          <w:delText>10.128.10.200</w:delText>
        </w:r>
      </w:del>
    </w:p>
    <w:p w14:paraId="7D9526A7" w14:textId="77777777" w:rsidR="002B33B0" w:rsidRPr="008615C2" w:rsidDel="008615C2" w:rsidRDefault="002B33B0">
      <w:pPr>
        <w:rPr>
          <w:ins w:id="1044" w:author="Brad Scherer [2]" w:date="2017-06-04T23:24:00Z"/>
          <w:del w:id="1045" w:author="Brad Scherer" w:date="2017-06-20T16:47:00Z"/>
          <w:rFonts w:asciiTheme="minorHAnsi" w:hAnsiTheme="minorHAnsi"/>
          <w:rPrChange w:id="1046" w:author="Brad Scherer" w:date="2017-06-20T16:47:00Z">
            <w:rPr>
              <w:ins w:id="1047" w:author="Brad Scherer [2]" w:date="2017-06-04T23:24:00Z"/>
              <w:del w:id="1048" w:author="Brad Scherer" w:date="2017-06-20T16:47:00Z"/>
            </w:rPr>
          </w:rPrChange>
        </w:rPr>
        <w:pPrChange w:id="1049" w:author="Brad Scherer" w:date="2017-06-20T16:47:00Z">
          <w:pPr>
            <w:pStyle w:val="ListParagraph"/>
            <w:numPr>
              <w:numId w:val="9"/>
            </w:numPr>
            <w:ind w:hanging="360"/>
          </w:pPr>
        </w:pPrChange>
      </w:pPr>
    </w:p>
    <w:p w14:paraId="7A409107" w14:textId="77777777" w:rsidR="003F074F" w:rsidRPr="0027023E" w:rsidRDefault="002B33B0">
      <w:pPr>
        <w:rPr>
          <w:ins w:id="1050" w:author="Jack Fenimore" w:date="2017-06-05T12:14:00Z"/>
        </w:rPr>
        <w:pPrChange w:id="1051" w:author="Brad Scherer" w:date="2017-06-20T16:47:00Z">
          <w:pPr>
            <w:pStyle w:val="ListParagraph"/>
            <w:numPr>
              <w:numId w:val="8"/>
            </w:numPr>
            <w:ind w:left="1440" w:hanging="720"/>
          </w:pPr>
        </w:pPrChange>
      </w:pPr>
      <w:ins w:id="1052" w:author="Brad Scherer [2]" w:date="2017-06-04T23:24:00Z">
        <w:r w:rsidRPr="0027023E">
          <w:rPr>
            <w:rStyle w:val="Hyperlink"/>
            <w:rFonts w:asciiTheme="minorHAnsi" w:hAnsiTheme="minorHAnsi"/>
            <w:color w:val="auto"/>
            <w:u w:val="none"/>
            <w:rPrChange w:id="1053" w:author="Brad Scherer" w:date="2017-06-20T16:40:00Z">
              <w:rPr>
                <w:noProof/>
              </w:rPr>
            </w:rPrChange>
          </w:rPr>
          <w:drawing>
            <wp:inline distT="0" distB="0" distL="0" distR="0" wp14:anchorId="4B29A2EA" wp14:editId="7F53052A">
              <wp:extent cx="5943600" cy="18980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98015"/>
                      </a:xfrm>
                      <a:prstGeom prst="rect">
                        <a:avLst/>
                      </a:prstGeom>
                    </pic:spPr>
                  </pic:pic>
                </a:graphicData>
              </a:graphic>
            </wp:inline>
          </w:drawing>
        </w:r>
      </w:ins>
    </w:p>
    <w:p w14:paraId="787DFB03" w14:textId="77777777" w:rsidR="003F074F" w:rsidRPr="0027023E" w:rsidRDefault="003F074F">
      <w:pPr>
        <w:pStyle w:val="ListParagraph"/>
        <w:rPr>
          <w:ins w:id="1054" w:author="Jack Fenimore" w:date="2017-06-05T12:15:00Z"/>
          <w:rFonts w:asciiTheme="minorHAnsi" w:hAnsiTheme="minorHAnsi"/>
        </w:rPr>
        <w:pPrChange w:id="1055" w:author="Brad Scherer [2]" w:date="2017-06-05T08:39:00Z">
          <w:pPr>
            <w:pStyle w:val="ListParagraph"/>
            <w:numPr>
              <w:numId w:val="8"/>
            </w:numPr>
            <w:ind w:left="1440" w:hanging="720"/>
          </w:pPr>
        </w:pPrChange>
      </w:pPr>
    </w:p>
    <w:p w14:paraId="10436EED" w14:textId="64BF820B" w:rsidR="00494DB0" w:rsidRPr="0027023E" w:rsidRDefault="00494DB0">
      <w:pPr>
        <w:pStyle w:val="ListParagraph"/>
        <w:rPr>
          <w:rFonts w:asciiTheme="minorHAnsi" w:hAnsiTheme="minorHAnsi"/>
          <w:rPrChange w:id="1056" w:author="Brad Scherer" w:date="2017-06-20T16:40:00Z">
            <w:rPr/>
          </w:rPrChange>
        </w:rPr>
        <w:pPrChange w:id="1057" w:author="Chad Jenison" w:date="2017-06-07T16:56:00Z">
          <w:pPr>
            <w:pStyle w:val="ListParagraph"/>
            <w:numPr>
              <w:numId w:val="8"/>
            </w:numPr>
            <w:ind w:left="1440" w:hanging="720"/>
          </w:pPr>
        </w:pPrChange>
      </w:pPr>
      <w:ins w:id="1058" w:author="Jack Fenimore" w:date="2017-06-05T12:18:00Z">
        <w:r w:rsidRPr="0027023E">
          <w:rPr>
            <w:rFonts w:asciiTheme="minorHAnsi" w:hAnsiTheme="minorHAnsi"/>
          </w:rPr>
          <w:t>You may need to scroll back/forward to see all the output.</w:t>
        </w:r>
      </w:ins>
    </w:p>
    <w:p w14:paraId="111BC2A5" w14:textId="77777777" w:rsidR="00494DB0" w:rsidRPr="0027023E" w:rsidRDefault="00494DB0">
      <w:pPr>
        <w:pStyle w:val="ListParagraph"/>
        <w:rPr>
          <w:ins w:id="1059" w:author="Jack Fenimore" w:date="2017-06-05T12:18:00Z"/>
          <w:rFonts w:asciiTheme="minorHAnsi" w:hAnsiTheme="minorHAnsi"/>
        </w:rPr>
        <w:pPrChange w:id="1060" w:author="Brad Scherer [2]" w:date="2017-06-05T08:39:00Z">
          <w:pPr>
            <w:pStyle w:val="ListParagraph"/>
            <w:numPr>
              <w:numId w:val="8"/>
            </w:numPr>
            <w:ind w:left="1440" w:hanging="720"/>
          </w:pPr>
        </w:pPrChange>
      </w:pPr>
    </w:p>
    <w:p w14:paraId="13AF768C" w14:textId="77777777" w:rsidR="008615C2" w:rsidRDefault="003F074F">
      <w:pPr>
        <w:pStyle w:val="ListParagraph"/>
        <w:rPr>
          <w:ins w:id="1061" w:author="Brad Scherer" w:date="2017-06-20T16:48:00Z"/>
          <w:rFonts w:asciiTheme="minorHAnsi" w:hAnsiTheme="minorHAnsi"/>
        </w:rPr>
        <w:pPrChange w:id="1062" w:author="Chad Jenison" w:date="2017-06-07T16:56:00Z">
          <w:pPr>
            <w:pStyle w:val="ListParagraph"/>
            <w:numPr>
              <w:numId w:val="8"/>
            </w:numPr>
            <w:ind w:left="1440" w:hanging="720"/>
          </w:pPr>
        </w:pPrChange>
      </w:pPr>
      <w:ins w:id="1063" w:author="Jack Fenimore" w:date="2017-06-05T12:15:00Z">
        <w:r w:rsidRPr="008615C2">
          <w:rPr>
            <w:rFonts w:asciiTheme="minorHAnsi" w:hAnsiTheme="minorHAnsi"/>
            <w:b/>
            <w:rPrChange w:id="1064" w:author="Brad Scherer" w:date="2017-06-20T16:48:00Z">
              <w:rPr>
                <w:rFonts w:asciiTheme="minorHAnsi" w:hAnsiTheme="minorHAnsi"/>
              </w:rPr>
            </w:rPrChange>
          </w:rPr>
          <w:t>Question</w:t>
        </w:r>
        <w:r w:rsidRPr="0027023E">
          <w:rPr>
            <w:rFonts w:asciiTheme="minorHAnsi" w:hAnsiTheme="minorHAnsi"/>
          </w:rPr>
          <w:t xml:space="preserve">: </w:t>
        </w:r>
      </w:ins>
      <w:proofErr w:type="spellStart"/>
      <w:ins w:id="1065" w:author="Brad Scherer" w:date="2017-06-20T16:48:00Z">
        <w:r w:rsidR="008615C2">
          <w:rPr>
            <w:rFonts w:asciiTheme="minorHAnsi" w:hAnsiTheme="minorHAnsi"/>
          </w:rPr>
          <w:t>c</w:t>
        </w:r>
      </w:ins>
      <w:ins w:id="1066" w:author="Brad Scherer [2]" w:date="2017-06-18T23:41:00Z">
        <w:del w:id="1067" w:author="Brad Scherer" w:date="2017-06-20T16:48:00Z">
          <w:r w:rsidR="00877E13" w:rsidRPr="0027023E" w:rsidDel="008615C2">
            <w:rPr>
              <w:rFonts w:asciiTheme="minorHAnsi" w:hAnsiTheme="minorHAnsi"/>
            </w:rPr>
            <w:delText>C</w:delText>
          </w:r>
        </w:del>
        <w:r w:rsidR="00877E13" w:rsidRPr="0027023E">
          <w:rPr>
            <w:rFonts w:asciiTheme="minorHAnsi" w:hAnsiTheme="minorHAnsi"/>
          </w:rPr>
          <w:t>URL</w:t>
        </w:r>
        <w:proofErr w:type="spellEnd"/>
        <w:r w:rsidR="00877E13" w:rsidRPr="0027023E">
          <w:rPr>
            <w:rFonts w:asciiTheme="minorHAnsi" w:hAnsiTheme="minorHAnsi"/>
          </w:rPr>
          <w:t xml:space="preserve"> is an awesome tool with </w:t>
        </w:r>
        <w:r w:rsidR="004B49DB" w:rsidRPr="0027023E">
          <w:rPr>
            <w:rFonts w:asciiTheme="minorHAnsi" w:hAnsiTheme="minorHAnsi"/>
          </w:rPr>
          <w:t xml:space="preserve">dozens of options. </w:t>
        </w:r>
      </w:ins>
      <w:ins w:id="1068" w:author="Brad Scherer" w:date="2017-06-20T16:48:00Z">
        <w:r w:rsidR="008615C2">
          <w:rPr>
            <w:rFonts w:asciiTheme="minorHAnsi" w:hAnsiTheme="minorHAnsi"/>
          </w:rPr>
          <w:t xml:space="preserve">Try: curl --help for a full listing. </w:t>
        </w:r>
      </w:ins>
    </w:p>
    <w:p w14:paraId="772A9C74" w14:textId="4D63A0B7" w:rsidR="004B49DB" w:rsidRPr="0027023E" w:rsidRDefault="008615C2">
      <w:pPr>
        <w:pStyle w:val="ListParagraph"/>
        <w:rPr>
          <w:ins w:id="1069" w:author="Brad Scherer [2]" w:date="2017-06-18T23:41:00Z"/>
          <w:rFonts w:asciiTheme="minorHAnsi" w:hAnsiTheme="minorHAnsi"/>
        </w:rPr>
        <w:pPrChange w:id="1070" w:author="Chad Jenison" w:date="2017-06-07T16:56:00Z">
          <w:pPr>
            <w:pStyle w:val="ListParagraph"/>
            <w:numPr>
              <w:numId w:val="8"/>
            </w:numPr>
            <w:ind w:left="1440" w:hanging="720"/>
          </w:pPr>
        </w:pPrChange>
      </w:pPr>
      <w:ins w:id="1071" w:author="Brad Scherer" w:date="2017-06-20T16:48:00Z">
        <w:r>
          <w:rPr>
            <w:rFonts w:asciiTheme="minorHAnsi" w:hAnsiTheme="minorHAnsi"/>
          </w:rPr>
          <w:t xml:space="preserve"> </w:t>
        </w:r>
      </w:ins>
    </w:p>
    <w:p w14:paraId="3C4563B8" w14:textId="1B2F33DC" w:rsidR="003F074F" w:rsidRPr="0027023E" w:rsidRDefault="003F074F">
      <w:pPr>
        <w:pStyle w:val="ListParagraph"/>
        <w:rPr>
          <w:rFonts w:asciiTheme="minorHAnsi" w:hAnsiTheme="minorHAnsi"/>
          <w:rPrChange w:id="1072" w:author="Brad Scherer" w:date="2017-06-20T16:40:00Z">
            <w:rPr/>
          </w:rPrChange>
        </w:rPr>
        <w:pPrChange w:id="1073" w:author="Chad Jenison" w:date="2017-06-07T16:56:00Z">
          <w:pPr>
            <w:pStyle w:val="ListParagraph"/>
            <w:numPr>
              <w:numId w:val="8"/>
            </w:numPr>
            <w:ind w:left="1440" w:hanging="720"/>
          </w:pPr>
        </w:pPrChange>
      </w:pPr>
      <w:ins w:id="1074" w:author="Jack Fenimore" w:date="2017-06-05T12:15:00Z">
        <w:r w:rsidRPr="0027023E">
          <w:rPr>
            <w:rFonts w:asciiTheme="minorHAnsi" w:hAnsiTheme="minorHAnsi"/>
          </w:rPr>
          <w:t xml:space="preserve">What is the purpose of the “-k” </w:t>
        </w:r>
        <w:del w:id="1075" w:author="Brad Scherer [2]" w:date="2017-06-18T23:41:00Z">
          <w:r w:rsidRPr="0027023E" w:rsidDel="004B49DB">
            <w:rPr>
              <w:rFonts w:asciiTheme="minorHAnsi" w:hAnsiTheme="minorHAnsi"/>
            </w:rPr>
            <w:delText>parameter</w:delText>
          </w:r>
        </w:del>
      </w:ins>
      <w:ins w:id="1076" w:author="Brad Scherer [2]" w:date="2017-06-18T23:41:00Z">
        <w:r w:rsidR="004B49DB" w:rsidRPr="0027023E">
          <w:rPr>
            <w:rFonts w:asciiTheme="minorHAnsi" w:hAnsiTheme="minorHAnsi"/>
          </w:rPr>
          <w:t>option</w:t>
        </w:r>
      </w:ins>
      <w:ins w:id="1077" w:author="Jack Fenimore" w:date="2017-06-05T12:15:00Z">
        <w:r w:rsidRPr="0027023E">
          <w:rPr>
            <w:rFonts w:asciiTheme="minorHAnsi" w:hAnsiTheme="minorHAnsi"/>
          </w:rPr>
          <w:t>?</w:t>
        </w:r>
      </w:ins>
    </w:p>
    <w:p w14:paraId="55F2266C" w14:textId="4D0F712B" w:rsidR="00B3782E" w:rsidRPr="0027023E" w:rsidRDefault="00B3782E">
      <w:pPr>
        <w:pStyle w:val="ListParagraph"/>
        <w:rPr>
          <w:rFonts w:asciiTheme="minorHAnsi" w:hAnsiTheme="minorHAnsi"/>
        </w:rPr>
        <w:pPrChange w:id="1078" w:author="Brad Scherer [2]" w:date="2017-06-04T23:24:00Z">
          <w:pPr>
            <w:pStyle w:val="ListParagraph"/>
            <w:numPr>
              <w:numId w:val="9"/>
            </w:numPr>
            <w:ind w:hanging="360"/>
          </w:pPr>
        </w:pPrChange>
      </w:pPr>
      <w:commentRangeStart w:id="1079"/>
      <w:ins w:id="1080" w:author="Brad Scherer" w:date="2017-05-31T15:59:00Z">
        <w:del w:id="1081" w:author="Brad Scherer [2]" w:date="2017-06-04T23:24:00Z">
          <w:r w:rsidRPr="0027023E" w:rsidDel="002B33B0">
            <w:rPr>
              <w:rFonts w:asciiTheme="minorHAnsi" w:hAnsiTheme="minorHAnsi"/>
            </w:rPr>
            <w:delText>Insert</w:delText>
          </w:r>
          <w:commentRangeEnd w:id="1079"/>
          <w:r w:rsidRPr="0027023E" w:rsidDel="002B33B0">
            <w:rPr>
              <w:rStyle w:val="CommentReference"/>
              <w:rFonts w:asciiTheme="minorHAnsi" w:hAnsiTheme="minorHAnsi"/>
              <w:rPrChange w:id="1082" w:author="Brad Scherer" w:date="2017-06-20T16:40:00Z">
                <w:rPr>
                  <w:rStyle w:val="CommentReference"/>
                </w:rPr>
              </w:rPrChange>
            </w:rPr>
            <w:commentReference w:id="1079"/>
          </w:r>
        </w:del>
      </w:ins>
      <w:ins w:id="1083" w:author="Brad Scherer" w:date="2017-06-02T13:44:00Z">
        <w:del w:id="1084" w:author="Brad Scherer [2]" w:date="2017-06-04T23:24:00Z">
          <w:r w:rsidR="003339E8" w:rsidRPr="0027023E" w:rsidDel="002B33B0">
            <w:rPr>
              <w:rFonts w:asciiTheme="minorHAnsi" w:hAnsiTheme="minorHAnsi"/>
            </w:rPr>
            <w:delText xml:space="preserve"> screenshot of expected output</w:delText>
          </w:r>
        </w:del>
      </w:ins>
    </w:p>
    <w:p w14:paraId="5C2B36B5" w14:textId="20088EAB" w:rsidR="00D90458" w:rsidRPr="0027023E" w:rsidRDefault="00D90458">
      <w:pPr>
        <w:pStyle w:val="ListParagraph"/>
        <w:numPr>
          <w:ilvl w:val="0"/>
          <w:numId w:val="9"/>
        </w:numPr>
        <w:rPr>
          <w:ins w:id="1085" w:author="Brad Scherer [2]" w:date="2017-06-04T23:25:00Z"/>
          <w:rFonts w:asciiTheme="minorHAnsi" w:hAnsiTheme="minorHAnsi"/>
        </w:rPr>
      </w:pPr>
      <w:r w:rsidRPr="0027023E">
        <w:rPr>
          <w:rFonts w:asciiTheme="minorHAnsi" w:hAnsiTheme="minorHAnsi"/>
        </w:rPr>
        <w:lastRenderedPageBreak/>
        <w:t xml:space="preserve">Review the log at </w:t>
      </w:r>
      <w:r w:rsidRPr="0027023E">
        <w:rPr>
          <w:rFonts w:asciiTheme="minorHAnsi" w:hAnsiTheme="minorHAnsi"/>
          <w:b/>
          <w:bCs/>
        </w:rPr>
        <w:t>Security</w:t>
      </w:r>
      <w:ins w:id="1086" w:author="Jack Fenimore" w:date="2017-06-05T12:37:00Z">
        <w:r w:rsidR="008208ED" w:rsidRPr="0027023E">
          <w:rPr>
            <w:rFonts w:asciiTheme="minorHAnsi" w:hAnsiTheme="minorHAnsi"/>
            <w:b/>
          </w:rPr>
          <w:t xml:space="preserve"> </w:t>
        </w:r>
      </w:ins>
      <w:del w:id="1087" w:author="Jack Fenimore" w:date="2017-06-05T12:11:00Z">
        <w:r w:rsidRPr="0027023E" w:rsidDel="00870E52">
          <w:rPr>
            <w:rFonts w:asciiTheme="minorHAnsi" w:hAnsiTheme="minorHAnsi"/>
            <w:b/>
          </w:rPr>
          <w:delText>-&gt;</w:delText>
        </w:r>
      </w:del>
      <w:ins w:id="1088" w:author="Jack Fenimore" w:date="2017-06-05T12:11:00Z">
        <w:r w:rsidR="00870E52" w:rsidRPr="0027023E">
          <w:rPr>
            <w:rFonts w:asciiTheme="minorHAnsi" w:hAnsiTheme="minorHAnsi"/>
            <w:b/>
          </w:rPr>
          <w:t>&gt;</w:t>
        </w:r>
      </w:ins>
      <w:ins w:id="1089" w:author="Jack Fenimore" w:date="2017-06-05T12:37:00Z">
        <w:r w:rsidR="008208ED" w:rsidRPr="0027023E">
          <w:rPr>
            <w:rFonts w:asciiTheme="minorHAnsi" w:hAnsiTheme="minorHAnsi"/>
            <w:b/>
          </w:rPr>
          <w:t xml:space="preserve"> </w:t>
        </w:r>
      </w:ins>
      <w:r w:rsidRPr="0027023E">
        <w:rPr>
          <w:rFonts w:asciiTheme="minorHAnsi" w:hAnsiTheme="minorHAnsi"/>
          <w:b/>
          <w:bCs/>
        </w:rPr>
        <w:t>Event Logs</w:t>
      </w:r>
      <w:ins w:id="1090" w:author="Jack Fenimore" w:date="2017-06-05T12:37:00Z">
        <w:r w:rsidR="008208ED" w:rsidRPr="0027023E">
          <w:rPr>
            <w:rFonts w:asciiTheme="minorHAnsi" w:hAnsiTheme="minorHAnsi"/>
            <w:b/>
          </w:rPr>
          <w:t xml:space="preserve"> </w:t>
        </w:r>
      </w:ins>
      <w:del w:id="1091" w:author="Jack Fenimore" w:date="2017-06-05T12:11:00Z">
        <w:r w:rsidRPr="0027023E" w:rsidDel="00870E52">
          <w:rPr>
            <w:rFonts w:asciiTheme="minorHAnsi" w:hAnsiTheme="minorHAnsi"/>
            <w:b/>
          </w:rPr>
          <w:delText>-&gt;</w:delText>
        </w:r>
      </w:del>
      <w:ins w:id="1092" w:author="Jack Fenimore" w:date="2017-06-05T12:11:00Z">
        <w:r w:rsidR="00870E52" w:rsidRPr="0027023E">
          <w:rPr>
            <w:rFonts w:asciiTheme="minorHAnsi" w:hAnsiTheme="minorHAnsi"/>
            <w:b/>
          </w:rPr>
          <w:t>&gt;</w:t>
        </w:r>
      </w:ins>
      <w:ins w:id="1093" w:author="Jack Fenimore" w:date="2017-06-05T12:37:00Z">
        <w:r w:rsidR="008208ED" w:rsidRPr="0027023E">
          <w:rPr>
            <w:rFonts w:asciiTheme="minorHAnsi" w:hAnsiTheme="minorHAnsi"/>
            <w:b/>
          </w:rPr>
          <w:t xml:space="preserve"> </w:t>
        </w:r>
      </w:ins>
      <w:r w:rsidRPr="0027023E">
        <w:rPr>
          <w:rFonts w:asciiTheme="minorHAnsi" w:hAnsiTheme="minorHAnsi"/>
          <w:b/>
          <w:bCs/>
        </w:rPr>
        <w:t>Application</w:t>
      </w:r>
      <w:ins w:id="1094" w:author="Jack Fenimore" w:date="2017-06-05T12:37:00Z">
        <w:r w:rsidR="008208ED" w:rsidRPr="0027023E">
          <w:rPr>
            <w:rFonts w:asciiTheme="minorHAnsi" w:hAnsiTheme="minorHAnsi"/>
            <w:b/>
          </w:rPr>
          <w:t xml:space="preserve"> </w:t>
        </w:r>
      </w:ins>
      <w:del w:id="1095" w:author="Jack Fenimore" w:date="2017-06-05T12:11:00Z">
        <w:r w:rsidRPr="0027023E" w:rsidDel="00870E52">
          <w:rPr>
            <w:rFonts w:asciiTheme="minorHAnsi" w:hAnsiTheme="minorHAnsi"/>
            <w:b/>
          </w:rPr>
          <w:delText>-&gt;</w:delText>
        </w:r>
      </w:del>
      <w:ins w:id="1096" w:author="Jack Fenimore" w:date="2017-06-05T12:11:00Z">
        <w:r w:rsidR="00870E52" w:rsidRPr="0027023E">
          <w:rPr>
            <w:rFonts w:asciiTheme="minorHAnsi" w:hAnsiTheme="minorHAnsi"/>
            <w:b/>
          </w:rPr>
          <w:t>&gt;</w:t>
        </w:r>
      </w:ins>
      <w:ins w:id="1097" w:author="Jack Fenimore" w:date="2017-06-05T12:37:00Z">
        <w:r w:rsidR="008208ED" w:rsidRPr="0027023E">
          <w:rPr>
            <w:rFonts w:asciiTheme="minorHAnsi" w:hAnsiTheme="minorHAnsi"/>
            <w:b/>
          </w:rPr>
          <w:t xml:space="preserve"> </w:t>
        </w:r>
      </w:ins>
      <w:r w:rsidRPr="0027023E">
        <w:rPr>
          <w:rFonts w:asciiTheme="minorHAnsi" w:hAnsiTheme="minorHAnsi"/>
          <w:b/>
          <w:bCs/>
        </w:rPr>
        <w:t>Requests</w:t>
      </w:r>
      <w:r w:rsidR="009510C1" w:rsidRPr="0027023E">
        <w:rPr>
          <w:rFonts w:asciiTheme="minorHAnsi" w:hAnsiTheme="minorHAnsi"/>
        </w:rPr>
        <w:t xml:space="preserve"> </w:t>
      </w:r>
      <w:r w:rsidR="005C43D7" w:rsidRPr="0027023E">
        <w:rPr>
          <w:rFonts w:asciiTheme="minorHAnsi" w:hAnsiTheme="minorHAnsi"/>
        </w:rPr>
        <w:t xml:space="preserve">and find the “Attack Signature Detected” event for your request.  </w:t>
      </w:r>
    </w:p>
    <w:p w14:paraId="45D58069" w14:textId="77777777" w:rsidR="002B33B0" w:rsidRPr="0027023E" w:rsidRDefault="002B33B0">
      <w:pPr>
        <w:pStyle w:val="ListParagraph"/>
        <w:rPr>
          <w:ins w:id="1098" w:author="Brad Scherer" w:date="2017-05-31T16:07:00Z"/>
          <w:rFonts w:asciiTheme="minorHAnsi" w:hAnsiTheme="minorHAnsi"/>
        </w:rPr>
        <w:pPrChange w:id="1099" w:author="Brad Scherer [2]" w:date="2017-06-04T23:25:00Z">
          <w:pPr>
            <w:pStyle w:val="ListParagraph"/>
            <w:numPr>
              <w:numId w:val="9"/>
            </w:numPr>
            <w:ind w:hanging="360"/>
          </w:pPr>
        </w:pPrChange>
      </w:pPr>
    </w:p>
    <w:p w14:paraId="27DDFC3A" w14:textId="3B179FBA" w:rsidR="00F976CF" w:rsidRPr="008615C2" w:rsidDel="002B33B0" w:rsidRDefault="002B33B0">
      <w:pPr>
        <w:pStyle w:val="ListParagraph"/>
        <w:numPr>
          <w:ilvl w:val="0"/>
          <w:numId w:val="9"/>
        </w:numPr>
        <w:rPr>
          <w:ins w:id="1100" w:author="Brad Scherer" w:date="2017-05-31T16:07:00Z"/>
          <w:del w:id="1101" w:author="Brad Scherer [2]" w:date="2017-06-04T23:24:00Z"/>
          <w:rFonts w:asciiTheme="minorHAnsi" w:hAnsiTheme="minorHAnsi"/>
          <w:b/>
          <w:rPrChange w:id="1102" w:author="Brad Scherer" w:date="2017-06-20T16:49:00Z">
            <w:rPr>
              <w:ins w:id="1103" w:author="Brad Scherer" w:date="2017-05-31T16:07:00Z"/>
              <w:del w:id="1104" w:author="Brad Scherer [2]" w:date="2017-06-04T23:24:00Z"/>
              <w:rFonts w:asciiTheme="minorHAnsi" w:hAnsiTheme="minorHAnsi"/>
            </w:rPr>
          </w:rPrChange>
        </w:rPr>
      </w:pPr>
      <w:ins w:id="1105" w:author="Brad Scherer [2]" w:date="2017-06-04T23:24:00Z">
        <w:r w:rsidRPr="0027023E">
          <w:rPr>
            <w:rFonts w:asciiTheme="minorHAnsi" w:hAnsiTheme="minorHAnsi"/>
          </w:rPr>
          <w:t xml:space="preserve">Don’t forget to </w:t>
        </w:r>
        <w:r w:rsidRPr="008615C2">
          <w:rPr>
            <w:rFonts w:asciiTheme="minorHAnsi" w:hAnsiTheme="minorHAnsi"/>
            <w:b/>
            <w:rPrChange w:id="1106" w:author="Brad Scherer" w:date="2017-06-20T16:49:00Z">
              <w:rPr>
                <w:rFonts w:asciiTheme="minorHAnsi" w:hAnsiTheme="minorHAnsi"/>
              </w:rPr>
            </w:rPrChange>
          </w:rPr>
          <w:t xml:space="preserve">remove </w:t>
        </w:r>
      </w:ins>
      <w:ins w:id="1107" w:author="Brad Scherer" w:date="2017-05-31T16:07:00Z">
        <w:del w:id="1108" w:author="Brad Scherer [2]" w:date="2017-06-04T23:24:00Z">
          <w:r w:rsidR="00F976CF" w:rsidRPr="008615C2" w:rsidDel="002B33B0">
            <w:rPr>
              <w:rFonts w:asciiTheme="minorHAnsi" w:hAnsiTheme="minorHAnsi"/>
              <w:b/>
              <w:rPrChange w:id="1109" w:author="Brad Scherer" w:date="2017-06-20T16:49:00Z">
                <w:rPr>
                  <w:rFonts w:asciiTheme="minorHAnsi" w:hAnsiTheme="minorHAnsi"/>
                </w:rPr>
              </w:rPrChange>
            </w:rPr>
            <w:delText xml:space="preserve">By Default Event Viewer only shows illegal requests to speed up initial load. </w:delText>
          </w:r>
        </w:del>
      </w:ins>
    </w:p>
    <w:p w14:paraId="55C7DD7E" w14:textId="085689E9" w:rsidR="00F976CF" w:rsidRDefault="00F976CF">
      <w:pPr>
        <w:pStyle w:val="ListParagraph"/>
        <w:numPr>
          <w:ilvl w:val="0"/>
          <w:numId w:val="9"/>
        </w:numPr>
        <w:rPr>
          <w:ins w:id="1110" w:author="Brad Scherer" w:date="2017-07-11T10:31:00Z"/>
          <w:rFonts w:asciiTheme="minorHAnsi" w:hAnsiTheme="minorHAnsi"/>
        </w:rPr>
      </w:pPr>
      <w:ins w:id="1111" w:author="Brad Scherer" w:date="2017-05-31T16:07:00Z">
        <w:del w:id="1112" w:author="Brad Scherer [2]" w:date="2017-06-04T23:25:00Z">
          <w:r w:rsidRPr="008615C2" w:rsidDel="002B33B0">
            <w:rPr>
              <w:rFonts w:asciiTheme="minorHAnsi" w:hAnsiTheme="minorHAnsi"/>
              <w:b/>
              <w:rPrChange w:id="1113" w:author="Brad Scherer" w:date="2017-06-20T16:49:00Z">
                <w:rPr>
                  <w:rFonts w:asciiTheme="minorHAnsi" w:hAnsiTheme="minorHAnsi"/>
                </w:rPr>
              </w:rPrChange>
            </w:rPr>
            <w:delText xml:space="preserve">Remove </w:delText>
          </w:r>
        </w:del>
        <w:r w:rsidRPr="008615C2">
          <w:rPr>
            <w:rFonts w:asciiTheme="minorHAnsi" w:hAnsiTheme="minorHAnsi"/>
            <w:b/>
            <w:rPrChange w:id="1114" w:author="Brad Scherer" w:date="2017-06-20T16:49:00Z">
              <w:rPr>
                <w:rFonts w:asciiTheme="minorHAnsi" w:hAnsiTheme="minorHAnsi"/>
              </w:rPr>
            </w:rPrChange>
          </w:rPr>
          <w:t>the “illegal requests filter</w:t>
        </w:r>
      </w:ins>
      <w:ins w:id="1115" w:author="Brad Scherer" w:date="2017-05-31T16:08:00Z">
        <w:r w:rsidRPr="008615C2">
          <w:rPr>
            <w:rFonts w:asciiTheme="minorHAnsi" w:hAnsiTheme="minorHAnsi"/>
            <w:b/>
            <w:rPrChange w:id="1116" w:author="Brad Scherer" w:date="2017-06-20T16:49:00Z">
              <w:rPr>
                <w:rFonts w:asciiTheme="minorHAnsi" w:hAnsiTheme="minorHAnsi"/>
              </w:rPr>
            </w:rPrChange>
          </w:rPr>
          <w:t>”</w:t>
        </w:r>
        <w:r w:rsidRPr="0027023E">
          <w:rPr>
            <w:rFonts w:asciiTheme="minorHAnsi" w:hAnsiTheme="minorHAnsi"/>
          </w:rPr>
          <w:t xml:space="preserve"> to view “all requests”. </w:t>
        </w:r>
      </w:ins>
    </w:p>
    <w:p w14:paraId="13B7DC5E" w14:textId="77777777" w:rsidR="008852E5" w:rsidRDefault="008852E5">
      <w:pPr>
        <w:pStyle w:val="ListParagraph"/>
        <w:rPr>
          <w:ins w:id="1117" w:author="Brad Scherer" w:date="2017-07-11T10:31:00Z"/>
          <w:rFonts w:asciiTheme="minorHAnsi" w:hAnsiTheme="minorHAnsi"/>
        </w:rPr>
        <w:pPrChange w:id="1118" w:author="Brad Scherer" w:date="2017-07-11T10:31:00Z">
          <w:pPr>
            <w:pStyle w:val="ListParagraph"/>
            <w:numPr>
              <w:numId w:val="9"/>
            </w:numPr>
            <w:ind w:hanging="360"/>
          </w:pPr>
        </w:pPrChange>
      </w:pPr>
    </w:p>
    <w:p w14:paraId="6E65E1B6" w14:textId="23214997" w:rsidR="008852E5" w:rsidRPr="0027023E" w:rsidRDefault="008852E5">
      <w:pPr>
        <w:pStyle w:val="ListParagraph"/>
        <w:rPr>
          <w:rFonts w:asciiTheme="minorHAnsi" w:hAnsiTheme="minorHAnsi"/>
          <w:rPrChange w:id="1119" w:author="Brad Scherer" w:date="2017-06-20T16:40:00Z">
            <w:rPr/>
          </w:rPrChange>
        </w:rPr>
        <w:pPrChange w:id="1120" w:author="Brad Scherer" w:date="2017-07-11T10:31:00Z">
          <w:pPr>
            <w:pStyle w:val="ListParagraph"/>
            <w:numPr>
              <w:numId w:val="9"/>
            </w:numPr>
            <w:ind w:hanging="360"/>
          </w:pPr>
        </w:pPrChange>
      </w:pPr>
      <w:ins w:id="1121" w:author="Brad Scherer" w:date="2017-07-11T10:31:00Z">
        <w:r w:rsidRPr="008852E5">
          <w:rPr>
            <w:rFonts w:asciiTheme="minorHAnsi" w:hAnsiTheme="minorHAnsi"/>
            <w:noProof/>
            <w:rPrChange w:id="1122" w:author="Unknown">
              <w:rPr>
                <w:noProof/>
              </w:rPr>
            </w:rPrChange>
          </w:rPr>
          <w:drawing>
            <wp:inline distT="0" distB="0" distL="0" distR="0" wp14:anchorId="4F10F73A" wp14:editId="16569C53">
              <wp:extent cx="5943600" cy="2370455"/>
              <wp:effectExtent l="0" t="0" r="0" b="0"/>
              <wp:docPr id="520866757" name="Picture 52086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0455"/>
                      </a:xfrm>
                      <a:prstGeom prst="rect">
                        <a:avLst/>
                      </a:prstGeom>
                    </pic:spPr>
                  </pic:pic>
                </a:graphicData>
              </a:graphic>
            </wp:inline>
          </w:drawing>
        </w:r>
      </w:ins>
    </w:p>
    <w:p w14:paraId="6E247983" w14:textId="0F4F745E" w:rsidR="002B33B0" w:rsidRPr="0027023E" w:rsidRDefault="00D073F6">
      <w:pPr>
        <w:pStyle w:val="ListParagraph"/>
        <w:rPr>
          <w:ins w:id="1123" w:author="Brad Scherer" w:date="2017-05-31T16:08:00Z"/>
          <w:rFonts w:asciiTheme="minorHAnsi" w:hAnsiTheme="minorHAnsi"/>
        </w:rPr>
        <w:pPrChange w:id="1124" w:author="Brad Scherer [2]" w:date="2017-06-04T23:26:00Z">
          <w:pPr>
            <w:pStyle w:val="ListParagraph"/>
            <w:numPr>
              <w:numId w:val="9"/>
            </w:numPr>
            <w:ind w:hanging="360"/>
          </w:pPr>
        </w:pPrChange>
      </w:pPr>
      <w:del w:id="1125" w:author="Brad Scherer" w:date="2017-07-11T10:31:00Z">
        <w:r w:rsidRPr="0027023E" w:rsidDel="008852E5">
          <w:rPr>
            <w:rFonts w:asciiTheme="minorHAnsi" w:hAnsiTheme="minorHAnsi"/>
            <w:noProof/>
            <w:rPrChange w:id="1126" w:author="Unknown">
              <w:rPr>
                <w:noProof/>
              </w:rPr>
            </w:rPrChange>
          </w:rPr>
          <mc:AlternateContent>
            <mc:Choice Requires="wps">
              <w:drawing>
                <wp:anchor distT="0" distB="0" distL="114300" distR="114300" simplePos="0" relativeHeight="251658242" behindDoc="0" locked="0" layoutInCell="1" allowOverlap="1" wp14:anchorId="321EEC72" wp14:editId="2A624647">
                  <wp:simplePos x="0" y="0"/>
                  <wp:positionH relativeFrom="column">
                    <wp:posOffset>2564581</wp:posOffset>
                  </wp:positionH>
                  <wp:positionV relativeFrom="paragraph">
                    <wp:posOffset>741619</wp:posOffset>
                  </wp:positionV>
                  <wp:extent cx="687590" cy="282473"/>
                  <wp:effectExtent l="50800" t="76200" r="24130" b="48260"/>
                  <wp:wrapNone/>
                  <wp:docPr id="33" name="Straight Arrow Connector 33"/>
                  <wp:cNvGraphicFramePr/>
                  <a:graphic xmlns:a="http://schemas.openxmlformats.org/drawingml/2006/main">
                    <a:graphicData uri="http://schemas.microsoft.com/office/word/2010/wordprocessingShape">
                      <wps:wsp>
                        <wps:cNvCnPr/>
                        <wps:spPr>
                          <a:xfrm flipH="1" flipV="1">
                            <a:off x="0" y="0"/>
                            <a:ext cx="687590" cy="282473"/>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D8E438" id="_x0000_t32" coordsize="21600,21600" o:spt="32" o:oned="t" path="m0,0l21600,21600e" filled="f">
                  <v:path arrowok="t" fillok="f" o:connecttype="none"/>
                  <o:lock v:ext="edit" shapetype="t"/>
                </v:shapetype>
                <v:shape id="Straight Arrow Connector 33" o:spid="_x0000_s1026" type="#_x0000_t32" style="position:absolute;margin-left:201.95pt;margin-top:58.4pt;width:54.15pt;height:22.2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" strokecolor="#c00000" strokeweight="4.5pt">
                  <v:stroke endarrow="block"/>
                </v:shape>
              </w:pict>
            </mc:Fallback>
          </mc:AlternateContent>
        </w:r>
      </w:del>
      <w:ins w:id="1127" w:author="Brad Scherer [2]" w:date="2017-06-04T23:26:00Z">
        <w:del w:id="1128" w:author="Brad Scherer" w:date="2017-07-11T10:30:00Z">
          <w:r w:rsidR="002B33B0" w:rsidRPr="0027023E" w:rsidDel="008852E5">
            <w:rPr>
              <w:rFonts w:asciiTheme="minorHAnsi" w:hAnsiTheme="minorHAnsi"/>
              <w:noProof/>
              <w:rPrChange w:id="1129" w:author="Brad Scherer" w:date="2017-06-20T16:40:00Z">
                <w:rPr>
                  <w:noProof/>
                </w:rPr>
              </w:rPrChange>
            </w:rPr>
            <w:drawing>
              <wp:inline distT="0" distB="0" distL="0" distR="0" wp14:anchorId="0867F7B4" wp14:editId="3BB483C3">
                <wp:extent cx="5075719" cy="1975518"/>
                <wp:effectExtent l="0" t="0" r="444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4748" cy="1982924"/>
                        </a:xfrm>
                        <a:prstGeom prst="rect">
                          <a:avLst/>
                        </a:prstGeom>
                      </pic:spPr>
                    </pic:pic>
                  </a:graphicData>
                </a:graphic>
              </wp:inline>
            </w:drawing>
          </w:r>
        </w:del>
      </w:ins>
    </w:p>
    <w:p w14:paraId="5B17282D" w14:textId="719EC02D" w:rsidR="00F976CF" w:rsidRPr="0027023E" w:rsidDel="002B33B0" w:rsidRDefault="00F976CF">
      <w:pPr>
        <w:ind w:left="720"/>
        <w:rPr>
          <w:ins w:id="1130" w:author="Brad Scherer" w:date="2017-05-31T16:08:00Z"/>
          <w:del w:id="1131" w:author="Brad Scherer [2]" w:date="2017-06-04T23:25:00Z"/>
          <w:rFonts w:asciiTheme="minorHAnsi" w:hAnsiTheme="minorHAnsi"/>
        </w:rPr>
        <w:pPrChange w:id="1132" w:author="Brad Scherer [2]" w:date="2017-06-04T23:25:00Z">
          <w:pPr>
            <w:ind w:left="360"/>
          </w:pPr>
        </w:pPrChange>
      </w:pPr>
      <w:commentRangeStart w:id="1133"/>
      <w:ins w:id="1134" w:author="Brad Scherer" w:date="2017-05-31T16:08:00Z">
        <w:del w:id="1135" w:author="Brad Scherer [2]" w:date="2017-06-04T23:25:00Z">
          <w:r w:rsidRPr="0027023E" w:rsidDel="002B33B0">
            <w:rPr>
              <w:rFonts w:asciiTheme="minorHAnsi" w:hAnsiTheme="minorHAnsi"/>
              <w:noProof/>
              <w:rPrChange w:id="1136" w:author="Brad Scherer" w:date="2017-06-20T16:40:00Z">
                <w:rPr>
                  <w:noProof/>
                </w:rPr>
              </w:rPrChange>
            </w:rPr>
            <w:drawing>
              <wp:inline distT="0" distB="0" distL="0" distR="0" wp14:anchorId="25505DAD" wp14:editId="08F23875">
                <wp:extent cx="5943600" cy="26136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13660"/>
                        </a:xfrm>
                        <a:prstGeom prst="rect">
                          <a:avLst/>
                        </a:prstGeom>
                      </pic:spPr>
                    </pic:pic>
                  </a:graphicData>
                </a:graphic>
              </wp:inline>
            </w:drawing>
          </w:r>
        </w:del>
      </w:ins>
      <w:commentRangeEnd w:id="1133"/>
      <w:ins w:id="1137" w:author="Brad Scherer" w:date="2017-06-02T13:46:00Z">
        <w:del w:id="1138" w:author="Brad Scherer [2]" w:date="2017-06-04T23:25:00Z">
          <w:r w:rsidR="003339E8" w:rsidRPr="0027023E" w:rsidDel="002B33B0">
            <w:rPr>
              <w:rStyle w:val="CommentReference"/>
              <w:rFonts w:asciiTheme="minorHAnsi" w:hAnsiTheme="minorHAnsi"/>
              <w:rPrChange w:id="1139" w:author="Brad Scherer" w:date="2017-06-20T16:40:00Z">
                <w:rPr>
                  <w:rStyle w:val="CommentReference"/>
                </w:rPr>
              </w:rPrChange>
            </w:rPr>
            <w:commentReference w:id="1133"/>
          </w:r>
        </w:del>
      </w:ins>
    </w:p>
    <w:p w14:paraId="499A910A" w14:textId="618A182F" w:rsidR="00F976CF" w:rsidRPr="0027023E" w:rsidDel="002B33B0" w:rsidRDefault="00F976CF">
      <w:pPr>
        <w:ind w:left="720"/>
        <w:rPr>
          <w:ins w:id="1140" w:author="Brad Scherer" w:date="2017-05-31T16:08:00Z"/>
          <w:del w:id="1141" w:author="Brad Scherer [2]" w:date="2017-06-04T23:25:00Z"/>
          <w:rFonts w:asciiTheme="minorHAnsi" w:hAnsiTheme="minorHAnsi"/>
        </w:rPr>
        <w:pPrChange w:id="1142" w:author="Brad Scherer [2]" w:date="2017-06-04T23:25:00Z">
          <w:pPr/>
        </w:pPrChange>
      </w:pPr>
    </w:p>
    <w:p w14:paraId="35110B3D" w14:textId="3CF2F494" w:rsidR="00F976CF" w:rsidRPr="0027023E" w:rsidDel="002B33B0" w:rsidRDefault="00F976CF">
      <w:pPr>
        <w:ind w:left="720"/>
        <w:rPr>
          <w:del w:id="1143" w:author="Brad Scherer [2]" w:date="2017-06-04T23:25:00Z"/>
          <w:rFonts w:asciiTheme="minorHAnsi" w:hAnsiTheme="minorHAnsi"/>
        </w:rPr>
        <w:pPrChange w:id="1144" w:author="Brad Scherer [2]" w:date="2017-06-04T23:25:00Z">
          <w:pPr/>
        </w:pPrChange>
      </w:pPr>
    </w:p>
    <w:p w14:paraId="0CFD4560" w14:textId="77777777" w:rsidR="002B33B0" w:rsidRPr="0027023E" w:rsidRDefault="002B33B0">
      <w:pPr>
        <w:pStyle w:val="ListParagraph"/>
        <w:rPr>
          <w:ins w:id="1145" w:author="Brad Scherer [2]" w:date="2017-06-04T23:25:00Z"/>
          <w:rFonts w:asciiTheme="minorHAnsi" w:hAnsiTheme="minorHAnsi"/>
        </w:rPr>
        <w:pPrChange w:id="1146" w:author="Brad Scherer [2]" w:date="2017-06-04T23:25:00Z">
          <w:pPr>
            <w:pStyle w:val="ListParagraph"/>
            <w:numPr>
              <w:numId w:val="9"/>
            </w:numPr>
            <w:ind w:hanging="360"/>
          </w:pPr>
        </w:pPrChange>
      </w:pPr>
    </w:p>
    <w:p w14:paraId="2376F5F9" w14:textId="4D22949A" w:rsidR="005C43D7" w:rsidRPr="0027023E" w:rsidRDefault="005C43D7">
      <w:pPr>
        <w:pStyle w:val="ListParagraph"/>
        <w:numPr>
          <w:ilvl w:val="0"/>
          <w:numId w:val="9"/>
        </w:numPr>
        <w:rPr>
          <w:rFonts w:asciiTheme="minorHAnsi" w:hAnsiTheme="minorHAnsi"/>
        </w:rPr>
      </w:pPr>
      <w:r w:rsidRPr="0027023E">
        <w:rPr>
          <w:rFonts w:asciiTheme="minorHAnsi" w:hAnsiTheme="minorHAnsi"/>
        </w:rPr>
        <w:t>In the log click the “down arrow” next to the “Attack Signature Detected” title:</w:t>
      </w:r>
    </w:p>
    <w:p w14:paraId="49E3583B" w14:textId="75F66ED0" w:rsidR="003339E8" w:rsidRPr="0027023E" w:rsidRDefault="005C43D7" w:rsidP="005C43D7">
      <w:pPr>
        <w:pStyle w:val="ListParagraph"/>
        <w:rPr>
          <w:rFonts w:asciiTheme="minorHAnsi" w:hAnsiTheme="minorHAnsi"/>
        </w:rPr>
      </w:pPr>
      <w:del w:id="1147" w:author="Brad Scherer" w:date="2017-07-11T10:27:00Z">
        <w:r w:rsidRPr="0027023E" w:rsidDel="00D073F6">
          <w:rPr>
            <w:rFonts w:asciiTheme="minorHAnsi" w:hAnsiTheme="minorHAnsi"/>
            <w:noProof/>
            <w:rPrChange w:id="1148" w:author="Unknown">
              <w:rPr>
                <w:noProof/>
              </w:rPr>
            </w:rPrChange>
          </w:rPr>
          <w:drawing>
            <wp:inline distT="0" distB="0" distL="0" distR="0" wp14:anchorId="3BF8523C" wp14:editId="24DA9587">
              <wp:extent cx="4740149" cy="2288540"/>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4063" cy="2290430"/>
                      </a:xfrm>
                      <a:prstGeom prst="rect">
                        <a:avLst/>
                      </a:prstGeom>
                    </pic:spPr>
                  </pic:pic>
                </a:graphicData>
              </a:graphic>
            </wp:inline>
          </w:drawing>
        </w:r>
      </w:del>
    </w:p>
    <w:p w14:paraId="7759FFB7" w14:textId="3C437847" w:rsidR="005C43D7" w:rsidRPr="0027023E" w:rsidRDefault="008852E5" w:rsidP="005C43D7">
      <w:pPr>
        <w:pStyle w:val="ListParagraph"/>
        <w:rPr>
          <w:rFonts w:asciiTheme="minorHAnsi" w:hAnsiTheme="minorHAnsi"/>
        </w:rPr>
      </w:pPr>
      <w:ins w:id="1149" w:author="Brad Scherer" w:date="2017-07-11T10:31:00Z">
        <w:r w:rsidRPr="0027023E">
          <w:rPr>
            <w:rFonts w:asciiTheme="minorHAnsi" w:hAnsiTheme="minorHAnsi"/>
            <w:noProof/>
            <w:rPrChange w:id="1150" w:author="Unknown">
              <w:rPr>
                <w:noProof/>
              </w:rPr>
            </w:rPrChange>
          </w:rPr>
          <mc:AlternateContent>
            <mc:Choice Requires="wps">
              <w:drawing>
                <wp:anchor distT="0" distB="0" distL="114300" distR="114300" simplePos="0" relativeHeight="251660301" behindDoc="0" locked="0" layoutInCell="1" allowOverlap="1" wp14:anchorId="477DCA4F" wp14:editId="1AFF222B">
                  <wp:simplePos x="0" y="0"/>
                  <wp:positionH relativeFrom="column">
                    <wp:posOffset>2570808</wp:posOffset>
                  </wp:positionH>
                  <wp:positionV relativeFrom="paragraph">
                    <wp:posOffset>762983</wp:posOffset>
                  </wp:positionV>
                  <wp:extent cx="457200" cy="114300"/>
                  <wp:effectExtent l="50800" t="50800" r="25400" b="88900"/>
                  <wp:wrapNone/>
                  <wp:docPr id="520866758" name="Straight Arrow Connector 520866758"/>
                  <wp:cNvGraphicFramePr/>
                  <a:graphic xmlns:a="http://schemas.openxmlformats.org/drawingml/2006/main">
                    <a:graphicData uri="http://schemas.microsoft.com/office/word/2010/wordprocessingShape">
                      <wps:wsp>
                        <wps:cNvCnPr/>
                        <wps:spPr>
                          <a:xfrm flipH="1">
                            <a:off x="0" y="0"/>
                            <a:ext cx="457200" cy="1143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55D63" id="Straight Arrow Connector 520866758" o:spid="_x0000_s1026" type="#_x0000_t32" style="position:absolute;margin-left:202.45pt;margin-top:60.1pt;width:36pt;height:9pt;flip:x;z-index:251660301;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" strokecolor="#c00000" strokeweight="4.5pt">
                  <v:stroke endarrow="block"/>
                </v:shape>
              </w:pict>
            </mc:Fallback>
          </mc:AlternateContent>
        </w:r>
      </w:ins>
      <w:del w:id="1151" w:author="Brad Scherer" w:date="2017-07-11T10:36:00Z">
        <w:r w:rsidR="005C43D7" w:rsidRPr="0027023E" w:rsidDel="00AF4D8E">
          <w:rPr>
            <w:rFonts w:asciiTheme="minorHAnsi" w:hAnsiTheme="minorHAnsi"/>
            <w:noProof/>
            <w:rPrChange w:id="1152" w:author="Unknown">
              <w:rPr>
                <w:noProof/>
              </w:rPr>
            </w:rPrChange>
          </w:rPr>
          <w:drawing>
            <wp:inline distT="0" distB="0" distL="0" distR="0" wp14:anchorId="4F38F675" wp14:editId="4CDB5120">
              <wp:extent cx="3244874" cy="205994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8963" cy="2062536"/>
                      </a:xfrm>
                      <a:prstGeom prst="rect">
                        <a:avLst/>
                      </a:prstGeom>
                    </pic:spPr>
                  </pic:pic>
                </a:graphicData>
              </a:graphic>
            </wp:inline>
          </w:drawing>
        </w:r>
      </w:del>
      <w:ins w:id="1153" w:author="Brad Scherer" w:date="2017-07-11T10:36:00Z">
        <w:r w:rsidR="00A16EF3" w:rsidRPr="00A16EF3">
          <w:rPr>
            <w:rFonts w:asciiTheme="minorHAnsi" w:hAnsiTheme="minorHAnsi"/>
            <w:noProof/>
            <w:rPrChange w:id="1154" w:author="Unknown">
              <w:rPr>
                <w:noProof/>
              </w:rPr>
            </w:rPrChange>
          </w:rPr>
          <w:drawing>
            <wp:inline distT="0" distB="0" distL="0" distR="0" wp14:anchorId="036A1C88" wp14:editId="18D52DA1">
              <wp:extent cx="5880100" cy="3657600"/>
              <wp:effectExtent l="0" t="0" r="12700" b="0"/>
              <wp:docPr id="520866762" name="Picture 52086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0100" cy="3657600"/>
                      </a:xfrm>
                      <a:prstGeom prst="rect">
                        <a:avLst/>
                      </a:prstGeom>
                    </pic:spPr>
                  </pic:pic>
                </a:graphicData>
              </a:graphic>
            </wp:inline>
          </w:drawing>
        </w:r>
      </w:ins>
    </w:p>
    <w:p w14:paraId="05DBEE5C" w14:textId="2B35F877" w:rsidR="00D90458" w:rsidRPr="0027023E" w:rsidRDefault="00D90458" w:rsidP="00D90458">
      <w:pPr>
        <w:rPr>
          <w:rFonts w:asciiTheme="minorHAnsi" w:hAnsiTheme="minorHAnsi"/>
        </w:rPr>
      </w:pPr>
    </w:p>
    <w:p w14:paraId="75B3C267" w14:textId="6AE137FC" w:rsidR="00D90458" w:rsidRPr="0027023E" w:rsidRDefault="00D90458" w:rsidP="00D90458">
      <w:pPr>
        <w:rPr>
          <w:rFonts w:asciiTheme="minorHAnsi" w:hAnsiTheme="minorHAnsi"/>
        </w:rPr>
      </w:pPr>
    </w:p>
    <w:p w14:paraId="4CED30E4" w14:textId="2C09880A" w:rsidR="00F976CF" w:rsidRPr="0027023E" w:rsidRDefault="00494DB0">
      <w:pPr>
        <w:pStyle w:val="ListParagraph"/>
        <w:rPr>
          <w:rFonts w:asciiTheme="minorHAnsi" w:hAnsiTheme="minorHAnsi"/>
          <w:rPrChange w:id="1155" w:author="Brad Scherer" w:date="2017-06-20T16:40:00Z">
            <w:rPr/>
          </w:rPrChange>
        </w:rPr>
        <w:pPrChange w:id="1156" w:author="Chad Jenison" w:date="2017-06-07T16:56:00Z">
          <w:pPr>
            <w:pStyle w:val="ListParagraph"/>
            <w:numPr>
              <w:numId w:val="9"/>
            </w:numPr>
            <w:ind w:hanging="360"/>
          </w:pPr>
        </w:pPrChange>
      </w:pPr>
      <w:ins w:id="1157" w:author="Jack Fenimore" w:date="2017-06-05T12:19:00Z">
        <w:r w:rsidRPr="008615C2">
          <w:rPr>
            <w:rFonts w:asciiTheme="minorHAnsi" w:hAnsiTheme="minorHAnsi"/>
            <w:b/>
            <w:rPrChange w:id="1158" w:author="Brad Scherer" w:date="2017-06-20T16:49:00Z">
              <w:rPr>
                <w:rFonts w:asciiTheme="minorHAnsi" w:hAnsiTheme="minorHAnsi"/>
              </w:rPr>
            </w:rPrChange>
          </w:rPr>
          <w:lastRenderedPageBreak/>
          <w:t>Question</w:t>
        </w:r>
      </w:ins>
      <w:ins w:id="1159" w:author="Brad Scherer" w:date="2017-06-20T16:49:00Z">
        <w:r w:rsidR="008615C2" w:rsidRPr="008615C2">
          <w:rPr>
            <w:rFonts w:asciiTheme="minorHAnsi" w:hAnsiTheme="minorHAnsi"/>
            <w:b/>
            <w:rPrChange w:id="1160" w:author="Brad Scherer" w:date="2017-06-20T16:49:00Z">
              <w:rPr>
                <w:rFonts w:asciiTheme="minorHAnsi" w:hAnsiTheme="minorHAnsi"/>
              </w:rPr>
            </w:rPrChange>
          </w:rPr>
          <w:t>s</w:t>
        </w:r>
      </w:ins>
      <w:ins w:id="1161" w:author="Jack Fenimore" w:date="2017-06-05T12:19:00Z">
        <w:r w:rsidRPr="008615C2">
          <w:rPr>
            <w:rFonts w:asciiTheme="minorHAnsi" w:hAnsiTheme="minorHAnsi"/>
            <w:b/>
            <w:rPrChange w:id="1162" w:author="Brad Scherer" w:date="2017-06-20T16:49:00Z">
              <w:rPr>
                <w:rFonts w:asciiTheme="minorHAnsi" w:hAnsiTheme="minorHAnsi"/>
              </w:rPr>
            </w:rPrChange>
          </w:rPr>
          <w:t xml:space="preserve">: </w:t>
        </w:r>
      </w:ins>
      <w:r w:rsidR="005C43D7" w:rsidRPr="0027023E">
        <w:rPr>
          <w:rFonts w:asciiTheme="minorHAnsi" w:hAnsiTheme="minorHAnsi"/>
        </w:rPr>
        <w:t>Based on the output</w:t>
      </w:r>
      <w:ins w:id="1163" w:author="Brad Scherer" w:date="2017-05-31T16:10:00Z">
        <w:r w:rsidR="00F976CF" w:rsidRPr="0027023E">
          <w:rPr>
            <w:rFonts w:asciiTheme="minorHAnsi" w:hAnsiTheme="minorHAnsi"/>
          </w:rPr>
          <w:t xml:space="preserve"> answer the following</w:t>
        </w:r>
        <w:del w:id="1164" w:author="Jack Fenimore" w:date="2017-06-05T12:19:00Z">
          <w:r w:rsidR="00F976CF" w:rsidRPr="0027023E">
            <w:rPr>
              <w:rFonts w:asciiTheme="minorHAnsi" w:hAnsiTheme="minorHAnsi"/>
            </w:rPr>
            <w:delText xml:space="preserve"> questions</w:delText>
          </w:r>
        </w:del>
        <w:r w:rsidR="003339E8" w:rsidRPr="0027023E">
          <w:rPr>
            <w:rFonts w:asciiTheme="minorHAnsi" w:hAnsiTheme="minorHAnsi"/>
          </w:rPr>
          <w:t>:</w:t>
        </w:r>
      </w:ins>
    </w:p>
    <w:p w14:paraId="2E741979" w14:textId="2378C0EA" w:rsidR="00494DB0" w:rsidRPr="0027023E" w:rsidRDefault="00494DB0">
      <w:pPr>
        <w:pStyle w:val="ListParagraph"/>
        <w:rPr>
          <w:ins w:id="1165" w:author="Brad Scherer" w:date="2017-05-31T16:09:00Z"/>
          <w:rFonts w:asciiTheme="minorHAnsi" w:hAnsiTheme="minorHAnsi"/>
        </w:rPr>
        <w:pPrChange w:id="1166" w:author="Jack Fenimore" w:date="2017-06-05T12:19:00Z">
          <w:pPr>
            <w:pStyle w:val="ListParagraph"/>
            <w:numPr>
              <w:numId w:val="8"/>
            </w:numPr>
            <w:ind w:left="1440" w:hanging="720"/>
          </w:pPr>
        </w:pPrChange>
      </w:pPr>
    </w:p>
    <w:p w14:paraId="489D345F" w14:textId="14B20250" w:rsidR="00F976CF" w:rsidRPr="0027023E" w:rsidRDefault="005C43D7">
      <w:pPr>
        <w:ind w:left="1080"/>
        <w:rPr>
          <w:ins w:id="1167" w:author="Jack Fenimore" w:date="2017-06-05T12:19:00Z"/>
          <w:rFonts w:asciiTheme="minorHAnsi" w:hAnsiTheme="minorHAnsi"/>
        </w:rPr>
      </w:pPr>
      <w:commentRangeStart w:id="1168"/>
      <w:r w:rsidRPr="0027023E">
        <w:rPr>
          <w:rFonts w:asciiTheme="minorHAnsi" w:hAnsiTheme="minorHAnsi"/>
        </w:rPr>
        <w:t>What aspect of the request triggered ASM?</w:t>
      </w:r>
    </w:p>
    <w:p w14:paraId="3EF9C283" w14:textId="4952E88B" w:rsidR="00494DB0" w:rsidRPr="0027023E" w:rsidRDefault="00494DB0" w:rsidP="003339E8">
      <w:pPr>
        <w:ind w:left="1080"/>
        <w:rPr>
          <w:ins w:id="1169" w:author="Brad Scherer" w:date="2017-05-31T16:09:00Z"/>
          <w:rFonts w:asciiTheme="minorHAnsi" w:hAnsiTheme="minorHAnsi"/>
        </w:rPr>
      </w:pPr>
    </w:p>
    <w:p w14:paraId="4AB0557B" w14:textId="549F7EB2" w:rsidR="005C43D7" w:rsidRPr="0027023E" w:rsidRDefault="005C43D7">
      <w:pPr>
        <w:ind w:left="1080"/>
        <w:rPr>
          <w:ins w:id="1170" w:author="Brad Scherer" w:date="2017-05-31T16:10:00Z"/>
          <w:rFonts w:asciiTheme="minorHAnsi" w:hAnsiTheme="minorHAnsi"/>
        </w:rPr>
      </w:pPr>
      <w:r w:rsidRPr="0027023E">
        <w:rPr>
          <w:rFonts w:asciiTheme="minorHAnsi" w:hAnsiTheme="minorHAnsi"/>
        </w:rPr>
        <w:t>Why did you not receive the block page?</w:t>
      </w:r>
    </w:p>
    <w:commentRangeEnd w:id="1168"/>
    <w:p w14:paraId="2BE77109" w14:textId="3716D140" w:rsidR="00F976CF" w:rsidRPr="0027023E" w:rsidRDefault="003339E8" w:rsidP="003339E8">
      <w:pPr>
        <w:rPr>
          <w:ins w:id="1171" w:author="Brad Scherer" w:date="2017-05-31T16:10:00Z"/>
          <w:rFonts w:asciiTheme="minorHAnsi" w:hAnsiTheme="minorHAnsi"/>
        </w:rPr>
      </w:pPr>
      <w:ins w:id="1172" w:author="Brad Scherer" w:date="2017-06-02T13:48:00Z">
        <w:r w:rsidRPr="0027023E">
          <w:rPr>
            <w:rStyle w:val="CommentReference"/>
            <w:rFonts w:asciiTheme="minorHAnsi" w:hAnsiTheme="minorHAnsi"/>
            <w:rPrChange w:id="1173" w:author="Brad Scherer" w:date="2017-06-20T16:40:00Z">
              <w:rPr>
                <w:rStyle w:val="CommentReference"/>
              </w:rPr>
            </w:rPrChange>
          </w:rPr>
          <w:commentReference w:id="1168"/>
        </w:r>
      </w:ins>
    </w:p>
    <w:p w14:paraId="085D6750" w14:textId="14D92D0A" w:rsidR="00BA798A" w:rsidRPr="0027023E" w:rsidRDefault="002F7B1F">
      <w:pPr>
        <w:pStyle w:val="ListParagraph"/>
        <w:numPr>
          <w:ilvl w:val="0"/>
          <w:numId w:val="9"/>
        </w:numPr>
        <w:rPr>
          <w:rFonts w:asciiTheme="minorHAnsi" w:hAnsiTheme="minorHAnsi"/>
        </w:rPr>
      </w:pPr>
      <w:r w:rsidRPr="0027023E">
        <w:rPr>
          <w:rFonts w:asciiTheme="minorHAnsi" w:hAnsiTheme="minorHAnsi"/>
        </w:rPr>
        <w:t xml:space="preserve">Navigate to </w:t>
      </w:r>
      <w:r w:rsidRPr="0027023E">
        <w:rPr>
          <w:rFonts w:asciiTheme="minorHAnsi" w:hAnsiTheme="minorHAnsi"/>
          <w:b/>
          <w:bCs/>
        </w:rPr>
        <w:t>Security</w:t>
      </w:r>
      <w:ins w:id="1174" w:author="Jack Fenimore" w:date="2017-06-05T12:37:00Z">
        <w:r w:rsidR="008208ED" w:rsidRPr="0027023E">
          <w:rPr>
            <w:rFonts w:asciiTheme="minorHAnsi" w:hAnsiTheme="minorHAnsi"/>
            <w:b/>
          </w:rPr>
          <w:t xml:space="preserve"> </w:t>
        </w:r>
      </w:ins>
      <w:del w:id="1175" w:author="Jack Fenimore" w:date="2017-06-05T12:11:00Z">
        <w:r w:rsidRPr="0027023E" w:rsidDel="00870E52">
          <w:rPr>
            <w:rFonts w:asciiTheme="minorHAnsi" w:hAnsiTheme="minorHAnsi"/>
            <w:b/>
          </w:rPr>
          <w:delText>-&gt;</w:delText>
        </w:r>
      </w:del>
      <w:ins w:id="1176" w:author="Jack Fenimore" w:date="2017-06-05T12:11:00Z">
        <w:r w:rsidR="00870E52" w:rsidRPr="0027023E">
          <w:rPr>
            <w:rFonts w:asciiTheme="minorHAnsi" w:hAnsiTheme="minorHAnsi"/>
            <w:b/>
          </w:rPr>
          <w:t>&gt;</w:t>
        </w:r>
      </w:ins>
      <w:ins w:id="1177" w:author="Jack Fenimore" w:date="2017-06-05T12:37:00Z">
        <w:r w:rsidR="008208ED" w:rsidRPr="0027023E">
          <w:rPr>
            <w:rFonts w:asciiTheme="minorHAnsi" w:hAnsiTheme="minorHAnsi"/>
            <w:b/>
          </w:rPr>
          <w:t xml:space="preserve"> </w:t>
        </w:r>
      </w:ins>
      <w:r w:rsidRPr="0027023E">
        <w:rPr>
          <w:rFonts w:asciiTheme="minorHAnsi" w:hAnsiTheme="minorHAnsi"/>
          <w:b/>
          <w:bCs/>
        </w:rPr>
        <w:t>Application Security</w:t>
      </w:r>
      <w:ins w:id="1178" w:author="Jack Fenimore" w:date="2017-06-05T12:37:00Z">
        <w:r w:rsidR="008208ED" w:rsidRPr="0027023E">
          <w:rPr>
            <w:rFonts w:asciiTheme="minorHAnsi" w:hAnsiTheme="minorHAnsi"/>
            <w:b/>
          </w:rPr>
          <w:t xml:space="preserve"> </w:t>
        </w:r>
      </w:ins>
      <w:del w:id="1179" w:author="Jack Fenimore" w:date="2017-06-05T12:11:00Z">
        <w:r w:rsidRPr="0027023E" w:rsidDel="00870E52">
          <w:rPr>
            <w:rFonts w:asciiTheme="minorHAnsi" w:hAnsiTheme="minorHAnsi"/>
            <w:b/>
          </w:rPr>
          <w:delText>-&gt;</w:delText>
        </w:r>
      </w:del>
      <w:ins w:id="1180" w:author="Jack Fenimore" w:date="2017-06-05T12:11:00Z">
        <w:r w:rsidR="00870E52" w:rsidRPr="0027023E">
          <w:rPr>
            <w:rFonts w:asciiTheme="minorHAnsi" w:hAnsiTheme="minorHAnsi"/>
            <w:b/>
          </w:rPr>
          <w:t>&gt;</w:t>
        </w:r>
      </w:ins>
      <w:ins w:id="1181" w:author="Jack Fenimore" w:date="2017-06-05T12:37:00Z">
        <w:r w:rsidR="008208ED" w:rsidRPr="0027023E">
          <w:rPr>
            <w:rFonts w:asciiTheme="minorHAnsi" w:hAnsiTheme="minorHAnsi"/>
            <w:b/>
          </w:rPr>
          <w:t xml:space="preserve"> </w:t>
        </w:r>
      </w:ins>
      <w:r w:rsidRPr="0027023E">
        <w:rPr>
          <w:rFonts w:asciiTheme="minorHAnsi" w:hAnsiTheme="minorHAnsi"/>
          <w:b/>
          <w:bCs/>
        </w:rPr>
        <w:t>Policy Building</w:t>
      </w:r>
      <w:ins w:id="1182" w:author="Jack Fenimore" w:date="2017-06-05T12:37:00Z">
        <w:r w:rsidR="008208ED" w:rsidRPr="0027023E">
          <w:rPr>
            <w:rFonts w:asciiTheme="minorHAnsi" w:hAnsiTheme="minorHAnsi"/>
            <w:b/>
          </w:rPr>
          <w:t xml:space="preserve"> </w:t>
        </w:r>
      </w:ins>
      <w:del w:id="1183" w:author="Jack Fenimore" w:date="2017-06-05T12:11:00Z">
        <w:r w:rsidRPr="0027023E" w:rsidDel="00870E52">
          <w:rPr>
            <w:rFonts w:asciiTheme="minorHAnsi" w:hAnsiTheme="minorHAnsi"/>
            <w:b/>
          </w:rPr>
          <w:delText>-&gt;</w:delText>
        </w:r>
      </w:del>
      <w:ins w:id="1184" w:author="Jack Fenimore" w:date="2017-06-05T12:11:00Z">
        <w:r w:rsidR="00870E52" w:rsidRPr="0027023E">
          <w:rPr>
            <w:rFonts w:asciiTheme="minorHAnsi" w:hAnsiTheme="minorHAnsi"/>
            <w:b/>
          </w:rPr>
          <w:t>&gt;</w:t>
        </w:r>
      </w:ins>
      <w:ins w:id="1185" w:author="Jack Fenimore" w:date="2017-06-05T12:37:00Z">
        <w:r w:rsidR="008208ED" w:rsidRPr="0027023E">
          <w:rPr>
            <w:rFonts w:asciiTheme="minorHAnsi" w:hAnsiTheme="minorHAnsi"/>
            <w:b/>
          </w:rPr>
          <w:t xml:space="preserve"> </w:t>
        </w:r>
      </w:ins>
      <w:r w:rsidRPr="0027023E">
        <w:rPr>
          <w:rFonts w:asciiTheme="minorHAnsi" w:hAnsiTheme="minorHAnsi"/>
          <w:b/>
          <w:bCs/>
        </w:rPr>
        <w:t xml:space="preserve">Learning and Blocking Settings </w:t>
      </w:r>
      <w:r w:rsidRPr="0027023E">
        <w:rPr>
          <w:rFonts w:asciiTheme="minorHAnsi" w:hAnsiTheme="minorHAnsi"/>
        </w:rPr>
        <w:t>and</w:t>
      </w:r>
      <w:r w:rsidR="00BA798A" w:rsidRPr="0027023E">
        <w:rPr>
          <w:rFonts w:asciiTheme="minorHAnsi" w:hAnsiTheme="minorHAnsi"/>
        </w:rPr>
        <w:t xml:space="preserve"> in the Attack Signatures section </w:t>
      </w:r>
      <w:ins w:id="1186" w:author="Jack Fenimore [2]" w:date="2017-06-02T12:50:00Z">
        <w:r w:rsidR="00E7719C" w:rsidRPr="0027023E">
          <w:rPr>
            <w:rFonts w:asciiTheme="minorHAnsi" w:hAnsiTheme="minorHAnsi"/>
          </w:rPr>
          <w:t xml:space="preserve">(Click the triangle to expand) </w:t>
        </w:r>
      </w:ins>
      <w:r w:rsidR="00BA798A" w:rsidRPr="0027023E">
        <w:rPr>
          <w:rFonts w:asciiTheme="minorHAnsi" w:hAnsiTheme="minorHAnsi"/>
        </w:rPr>
        <w:t>uncheck “Signature Staging.”  Be certain to click both save and apply policy.</w:t>
      </w:r>
    </w:p>
    <w:p w14:paraId="69CC312A" w14:textId="6B1C3CD6" w:rsidR="005C43D7" w:rsidRPr="0027023E" w:rsidRDefault="00BA798A" w:rsidP="00BA798A">
      <w:pPr>
        <w:ind w:left="720"/>
        <w:rPr>
          <w:ins w:id="1187" w:author="Brad Scherer" w:date="2017-06-02T13:48:00Z"/>
          <w:rFonts w:asciiTheme="minorHAnsi" w:hAnsiTheme="minorHAnsi"/>
        </w:rPr>
      </w:pPr>
      <w:r w:rsidRPr="0027023E">
        <w:rPr>
          <w:rFonts w:asciiTheme="minorHAnsi" w:hAnsiTheme="minorHAnsi"/>
          <w:noProof/>
        </w:rPr>
        <mc:AlternateContent>
          <mc:Choice Requires="wps">
            <w:drawing>
              <wp:anchor distT="0" distB="0" distL="114300" distR="114300" simplePos="0" relativeHeight="251658243" behindDoc="0" locked="0" layoutInCell="1" allowOverlap="1" wp14:anchorId="18A7023D" wp14:editId="36D6D840">
                <wp:simplePos x="0" y="0"/>
                <wp:positionH relativeFrom="column">
                  <wp:posOffset>1080199</wp:posOffset>
                </wp:positionH>
                <wp:positionV relativeFrom="paragraph">
                  <wp:posOffset>799358</wp:posOffset>
                </wp:positionV>
                <wp:extent cx="457200" cy="114300"/>
                <wp:effectExtent l="50800" t="50800" r="25400" b="88900"/>
                <wp:wrapNone/>
                <wp:docPr id="61" name="Straight Arrow Connector 61"/>
                <wp:cNvGraphicFramePr/>
                <a:graphic xmlns:a="http://schemas.openxmlformats.org/drawingml/2006/main">
                  <a:graphicData uri="http://schemas.microsoft.com/office/word/2010/wordprocessingShape">
                    <wps:wsp>
                      <wps:cNvCnPr/>
                      <wps:spPr>
                        <a:xfrm flipH="1">
                          <a:off x="0" y="0"/>
                          <a:ext cx="457200" cy="1143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854C4" id="Straight Arrow Connector 61" o:spid="_x0000_s1026" type="#_x0000_t32" style="position:absolute;margin-left:85.05pt;margin-top:62.95pt;width:36pt;height:9pt;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" strokecolor="#c00000" strokeweight="4.5pt">
                <v:stroke endarrow="block"/>
              </v:shape>
            </w:pict>
          </mc:Fallback>
        </mc:AlternateContent>
      </w:r>
      <w:r w:rsidRPr="0027023E">
        <w:rPr>
          <w:rFonts w:asciiTheme="minorHAnsi" w:hAnsiTheme="minorHAnsi"/>
          <w:noProof/>
        </w:rPr>
        <w:drawing>
          <wp:inline distT="0" distB="0" distL="0" distR="0" wp14:anchorId="029D86FB" wp14:editId="519CBA1E">
            <wp:extent cx="4749165" cy="1473459"/>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3278" cy="1484043"/>
                    </a:xfrm>
                    <a:prstGeom prst="rect">
                      <a:avLst/>
                    </a:prstGeom>
                  </pic:spPr>
                </pic:pic>
              </a:graphicData>
            </a:graphic>
          </wp:inline>
        </w:drawing>
      </w:r>
      <w:r w:rsidR="00B37B38" w:rsidRPr="0027023E">
        <w:rPr>
          <w:rFonts w:asciiTheme="minorHAnsi" w:hAnsiTheme="minorHAnsi"/>
        </w:rPr>
        <w:t xml:space="preserve"> </w:t>
      </w:r>
    </w:p>
    <w:p w14:paraId="49947E67" w14:textId="77777777" w:rsidR="003339E8" w:rsidRPr="0027023E" w:rsidRDefault="003339E8" w:rsidP="00BA798A">
      <w:pPr>
        <w:ind w:left="720"/>
        <w:rPr>
          <w:rFonts w:asciiTheme="minorHAnsi" w:hAnsiTheme="minorHAnsi"/>
        </w:rPr>
      </w:pPr>
    </w:p>
    <w:p w14:paraId="3D60B983" w14:textId="026D5956" w:rsidR="007A6329" w:rsidRPr="0027023E" w:rsidRDefault="00BA798A">
      <w:pPr>
        <w:pStyle w:val="ListParagraph"/>
        <w:numPr>
          <w:ilvl w:val="0"/>
          <w:numId w:val="9"/>
        </w:numPr>
        <w:rPr>
          <w:rFonts w:asciiTheme="minorHAnsi" w:hAnsiTheme="minorHAnsi"/>
          <w:rPrChange w:id="1188" w:author="Brad Scherer" w:date="2017-06-20T16:40:00Z">
            <w:rPr/>
          </w:rPrChange>
        </w:rPr>
      </w:pPr>
      <w:r w:rsidRPr="0027023E">
        <w:rPr>
          <w:rFonts w:asciiTheme="minorHAnsi" w:hAnsiTheme="minorHAnsi"/>
        </w:rPr>
        <w:t>Return to your command prompt and execute the command</w:t>
      </w:r>
      <w:ins w:id="1189" w:author="Brad Scherer [2]" w:date="2017-06-04T23:40:00Z">
        <w:r w:rsidR="00142434" w:rsidRPr="0027023E">
          <w:rPr>
            <w:rFonts w:asciiTheme="minorHAnsi" w:hAnsiTheme="minorHAnsi"/>
          </w:rPr>
          <w:t xml:space="preserve"> using the </w:t>
        </w:r>
        <w:proofErr w:type="spellStart"/>
        <w:r w:rsidR="00142434" w:rsidRPr="0027023E">
          <w:rPr>
            <w:rFonts w:asciiTheme="minorHAnsi" w:hAnsiTheme="minorHAnsi"/>
          </w:rPr>
          <w:t>ip</w:t>
        </w:r>
        <w:proofErr w:type="spellEnd"/>
        <w:r w:rsidR="00142434" w:rsidRPr="0027023E">
          <w:rPr>
            <w:rFonts w:asciiTheme="minorHAnsi" w:hAnsiTheme="minorHAnsi"/>
          </w:rPr>
          <w:t xml:space="preserve"> address instead</w:t>
        </w:r>
      </w:ins>
      <w:r w:rsidRPr="0027023E">
        <w:rPr>
          <w:rFonts w:asciiTheme="minorHAnsi" w:hAnsiTheme="minorHAnsi"/>
        </w:rPr>
        <w:t xml:space="preserve">: </w:t>
      </w:r>
      <w:ins w:id="1190" w:author="Brad Scherer [2]" w:date="2017-06-04T23:27:00Z">
        <w:r w:rsidR="007A6329" w:rsidRPr="0027023E">
          <w:rPr>
            <w:rFonts w:asciiTheme="minorHAnsi" w:hAnsiTheme="minorHAnsi"/>
            <w:b/>
          </w:rPr>
          <w:t xml:space="preserve">curl -k </w:t>
        </w:r>
        <w:r w:rsidR="007A6329" w:rsidRPr="0027023E">
          <w:rPr>
            <w:rFonts w:asciiTheme="minorHAnsi" w:hAnsiTheme="minorHAnsi"/>
            <w:rPrChange w:id="1191" w:author="Brad Scherer" w:date="2017-06-20T16:40:00Z">
              <w:rPr>
                <w:rFonts w:asciiTheme="minorHAnsi" w:hAnsiTheme="minorHAnsi"/>
                <w:b/>
              </w:rPr>
            </w:rPrChange>
          </w:rPr>
          <w:fldChar w:fldCharType="begin"/>
        </w:r>
        <w:r w:rsidR="007A6329" w:rsidRPr="0027023E">
          <w:rPr>
            <w:rFonts w:asciiTheme="minorHAnsi" w:hAnsiTheme="minorHAnsi"/>
            <w:b/>
          </w:rPr>
          <w:instrText xml:space="preserve"> HYPERLINK "https://</w:instrText>
        </w:r>
        <w:r w:rsidR="007A6329" w:rsidRPr="0027023E">
          <w:rPr>
            <w:rStyle w:val="Hyperlink"/>
            <w:rFonts w:asciiTheme="minorHAnsi" w:hAnsiTheme="minorHAnsi"/>
            <w:b/>
          </w:rPr>
          <w:instrText>hackazon.f5demo.com</w:instrText>
        </w:r>
        <w:r w:rsidR="007A6329" w:rsidRPr="0027023E">
          <w:rPr>
            <w:rFonts w:asciiTheme="minorHAnsi" w:hAnsiTheme="minorHAnsi"/>
            <w:b/>
          </w:rPr>
          <w:instrText xml:space="preserve">" </w:instrText>
        </w:r>
        <w:r w:rsidR="007A6329" w:rsidRPr="0027023E">
          <w:rPr>
            <w:rFonts w:asciiTheme="minorHAnsi" w:hAnsiTheme="minorHAnsi"/>
            <w:b/>
          </w:rPr>
          <w:fldChar w:fldCharType="separate"/>
        </w:r>
        <w:r w:rsidR="007A6329" w:rsidRPr="0027023E">
          <w:rPr>
            <w:rStyle w:val="Hyperlink"/>
            <w:rFonts w:asciiTheme="minorHAnsi" w:hAnsiTheme="minorHAnsi"/>
            <w:b/>
            <w:bCs/>
          </w:rPr>
          <w:t>https://</w:t>
        </w:r>
      </w:ins>
      <w:ins w:id="1192" w:author="Brad Scherer [2]" w:date="2017-06-04T23:40:00Z">
        <w:r w:rsidR="00142434" w:rsidRPr="0027023E">
          <w:rPr>
            <w:rStyle w:val="Hyperlink"/>
            <w:rFonts w:asciiTheme="minorHAnsi" w:hAnsiTheme="minorHAnsi"/>
            <w:b/>
            <w:bCs/>
          </w:rPr>
          <w:t>10.128.10.200</w:t>
        </w:r>
      </w:ins>
      <w:ins w:id="1193" w:author="Brad Scherer [2]" w:date="2017-06-04T23:27:00Z">
        <w:r w:rsidR="007A6329" w:rsidRPr="0027023E">
          <w:rPr>
            <w:rFonts w:asciiTheme="minorHAnsi" w:hAnsiTheme="minorHAnsi"/>
            <w:rPrChange w:id="1194" w:author="Brad Scherer" w:date="2017-06-20T16:40:00Z">
              <w:rPr>
                <w:rFonts w:asciiTheme="minorHAnsi" w:hAnsiTheme="minorHAnsi"/>
                <w:b/>
              </w:rPr>
            </w:rPrChange>
          </w:rPr>
          <w:fldChar w:fldCharType="end"/>
        </w:r>
        <w:r w:rsidR="007A6329" w:rsidRPr="0027023E">
          <w:rPr>
            <w:rStyle w:val="Hyperlink"/>
            <w:rFonts w:asciiTheme="minorHAnsi" w:hAnsiTheme="minorHAnsi"/>
            <w:b/>
          </w:rPr>
          <w:t xml:space="preserve"> | more</w:t>
        </w:r>
        <w:r w:rsidR="007A6329" w:rsidRPr="0027023E" w:rsidDel="007A6329">
          <w:rPr>
            <w:rFonts w:asciiTheme="minorHAnsi" w:hAnsiTheme="minorHAnsi"/>
          </w:rPr>
          <w:t xml:space="preserve"> </w:t>
        </w:r>
      </w:ins>
    </w:p>
    <w:p w14:paraId="0BA074CA" w14:textId="77777777" w:rsidR="0030084F" w:rsidRPr="0027023E" w:rsidRDefault="0030084F">
      <w:pPr>
        <w:pStyle w:val="ListParagraph"/>
        <w:rPr>
          <w:ins w:id="1195" w:author="Jack Fenimore" w:date="2017-06-05T12:23:00Z"/>
          <w:rFonts w:asciiTheme="minorHAnsi" w:hAnsiTheme="minorHAnsi"/>
        </w:rPr>
        <w:pPrChange w:id="1196" w:author="Brad Scherer [2]" w:date="2017-06-05T08:39:00Z">
          <w:pPr>
            <w:pStyle w:val="ListParagraph"/>
            <w:numPr>
              <w:numId w:val="8"/>
            </w:numPr>
            <w:ind w:left="1440" w:hanging="720"/>
          </w:pPr>
        </w:pPrChange>
      </w:pPr>
    </w:p>
    <w:p w14:paraId="0C5DA4DF" w14:textId="3D4198E6" w:rsidR="00ED5F0F" w:rsidRPr="0027023E" w:rsidRDefault="0030084F">
      <w:pPr>
        <w:pStyle w:val="ListParagraph"/>
        <w:rPr>
          <w:rFonts w:asciiTheme="minorHAnsi" w:hAnsiTheme="minorHAnsi"/>
          <w:rPrChange w:id="1197" w:author="Brad Scherer" w:date="2017-06-20T16:40:00Z">
            <w:rPr/>
          </w:rPrChange>
        </w:rPr>
        <w:pPrChange w:id="1198" w:author="Chad Jenison" w:date="2017-06-07T16:56:00Z">
          <w:pPr>
            <w:pStyle w:val="ListParagraph"/>
            <w:numPr>
              <w:numId w:val="9"/>
            </w:numPr>
            <w:ind w:hanging="360"/>
          </w:pPr>
        </w:pPrChange>
      </w:pPr>
      <w:ins w:id="1199" w:author="Jack Fenimore" w:date="2017-06-05T12:23:00Z">
        <w:r w:rsidRPr="008615C2">
          <w:rPr>
            <w:rFonts w:asciiTheme="minorHAnsi" w:hAnsiTheme="minorHAnsi"/>
            <w:b/>
            <w:rPrChange w:id="1200" w:author="Brad Scherer" w:date="2017-06-20T16:49:00Z">
              <w:rPr>
                <w:rFonts w:asciiTheme="minorHAnsi" w:hAnsiTheme="minorHAnsi"/>
              </w:rPr>
            </w:rPrChange>
          </w:rPr>
          <w:t xml:space="preserve">Question:  </w:t>
        </w:r>
        <w:r w:rsidRPr="0027023E">
          <w:rPr>
            <w:rFonts w:asciiTheme="minorHAnsi" w:hAnsiTheme="minorHAnsi"/>
          </w:rPr>
          <w:t>What is different about this request from the previo</w:t>
        </w:r>
      </w:ins>
      <w:ins w:id="1201" w:author="Jack Fenimore" w:date="2017-06-05T12:37:00Z">
        <w:r w:rsidR="008208ED" w:rsidRPr="0027023E">
          <w:rPr>
            <w:rFonts w:asciiTheme="minorHAnsi" w:hAnsiTheme="minorHAnsi"/>
          </w:rPr>
          <w:t>u</w:t>
        </w:r>
      </w:ins>
      <w:ins w:id="1202" w:author="Jack Fenimore" w:date="2017-06-05T12:23:00Z">
        <w:r w:rsidRPr="0027023E">
          <w:rPr>
            <w:rFonts w:asciiTheme="minorHAnsi" w:hAnsiTheme="minorHAnsi"/>
          </w:rPr>
          <w:t xml:space="preserve">s?  </w:t>
        </w:r>
      </w:ins>
      <w:ins w:id="1203" w:author="Jack Fenimore" w:date="2017-06-05T12:48:00Z">
        <w:r w:rsidR="00897C40" w:rsidRPr="0027023E">
          <w:rPr>
            <w:rFonts w:asciiTheme="minorHAnsi" w:hAnsiTheme="minorHAnsi"/>
          </w:rPr>
          <w:t>Is an IP address treated differently from a FQDN?</w:t>
        </w:r>
      </w:ins>
      <w:ins w:id="1204" w:author="Jack Fenimore" w:date="2017-06-05T12:23:00Z">
        <w:r w:rsidRPr="0027023E">
          <w:rPr>
            <w:rFonts w:asciiTheme="minorHAnsi" w:hAnsiTheme="minorHAnsi"/>
          </w:rPr>
          <w:t xml:space="preserve">  </w:t>
        </w:r>
      </w:ins>
      <w:del w:id="1205" w:author="Brad Scherer [2]" w:date="2017-06-04T23:27:00Z">
        <w:r w:rsidR="00E11B00" w:rsidRPr="0027023E" w:rsidDel="007A6329">
          <w:rPr>
            <w:rFonts w:asciiTheme="minorHAnsi" w:hAnsiTheme="minorHAnsi"/>
          </w:rPr>
          <w:delText>cURL</w:delText>
        </w:r>
        <w:r w:rsidR="00BA798A" w:rsidRPr="0027023E" w:rsidDel="007A6329">
          <w:rPr>
            <w:rFonts w:asciiTheme="minorHAnsi" w:hAnsiTheme="minorHAnsi"/>
          </w:rPr>
          <w:delText xml:space="preserve"> </w:delText>
        </w:r>
        <w:r w:rsidR="002B33B0" w:rsidRPr="0027023E" w:rsidDel="007A6329">
          <w:rPr>
            <w:rPrChange w:id="1206" w:author="Brad Scherer" w:date="2017-06-20T16:40:00Z">
              <w:rPr>
                <w:rStyle w:val="Hyperlink"/>
                <w:rFonts w:asciiTheme="minorHAnsi" w:hAnsiTheme="minorHAnsi"/>
              </w:rPr>
            </w:rPrChange>
          </w:rPr>
          <w:fldChar w:fldCharType="begin"/>
        </w:r>
        <w:r w:rsidR="002B33B0" w:rsidRPr="0027023E" w:rsidDel="007A6329">
          <w:rPr>
            <w:rFonts w:asciiTheme="minorHAnsi" w:hAnsiTheme="minorHAnsi"/>
            <w:rPrChange w:id="1207" w:author="Brad Scherer" w:date="2017-06-20T16:40:00Z">
              <w:rPr/>
            </w:rPrChange>
          </w:rPr>
          <w:delInstrText xml:space="preserve"> HYPERLINK "http://10.128.10.200" </w:delInstrText>
        </w:r>
        <w:r w:rsidR="002B33B0" w:rsidRPr="0027023E" w:rsidDel="007A6329">
          <w:rPr>
            <w:rPrChange w:id="1208" w:author="Brad Scherer" w:date="2017-06-20T16:40:00Z">
              <w:rPr>
                <w:rStyle w:val="Hyperlink"/>
                <w:rFonts w:asciiTheme="minorHAnsi" w:hAnsiTheme="minorHAnsi"/>
              </w:rPr>
            </w:rPrChange>
          </w:rPr>
          <w:fldChar w:fldCharType="separate"/>
        </w:r>
        <w:r w:rsidR="00BA798A" w:rsidRPr="0027023E" w:rsidDel="007A6329">
          <w:rPr>
            <w:rStyle w:val="Hyperlink"/>
            <w:rFonts w:asciiTheme="minorHAnsi" w:hAnsiTheme="minorHAnsi"/>
          </w:rPr>
          <w:delText>http://10.128.10.200</w:delText>
        </w:r>
        <w:r w:rsidR="002B33B0" w:rsidRPr="0027023E" w:rsidDel="007A6329">
          <w:rPr>
            <w:rStyle w:val="Hyperlink"/>
            <w:rFonts w:asciiTheme="minorHAnsi" w:hAnsiTheme="minorHAnsi"/>
          </w:rPr>
          <w:fldChar w:fldCharType="end"/>
        </w:r>
        <w:r w:rsidR="00BA798A" w:rsidRPr="0027023E" w:rsidDel="007A6329">
          <w:rPr>
            <w:rFonts w:asciiTheme="minorHAnsi" w:hAnsiTheme="minorHAnsi"/>
          </w:rPr>
          <w:delText xml:space="preserve">  </w:delText>
        </w:r>
      </w:del>
      <w:r w:rsidR="00BA798A" w:rsidRPr="0027023E">
        <w:rPr>
          <w:rFonts w:asciiTheme="minorHAnsi" w:hAnsiTheme="minorHAnsi"/>
        </w:rPr>
        <w:t>Why did removing the signatures from staging cause the block page to now appear?</w:t>
      </w:r>
      <w:r w:rsidR="00DE06FF" w:rsidRPr="0027023E">
        <w:rPr>
          <w:rFonts w:asciiTheme="minorHAnsi" w:hAnsiTheme="minorHAnsi"/>
        </w:rPr>
        <w:t xml:space="preserve">  </w:t>
      </w:r>
    </w:p>
    <w:p w14:paraId="0866C625" w14:textId="1F4EA486" w:rsidR="00ED5F0F" w:rsidRPr="0027023E" w:rsidDel="009E06E4" w:rsidRDefault="00ED5F0F">
      <w:pPr>
        <w:ind w:left="360"/>
        <w:rPr>
          <w:ins w:id="1209" w:author="Brad Scherer" w:date="2017-05-31T16:14:00Z"/>
          <w:del w:id="1210" w:author="Brad Scherer [2]" w:date="2017-06-04T23:30:00Z"/>
          <w:rFonts w:asciiTheme="minorHAnsi" w:hAnsiTheme="minorHAnsi"/>
          <w:rPrChange w:id="1211" w:author="Brad Scherer" w:date="2017-06-20T16:40:00Z">
            <w:rPr>
              <w:ins w:id="1212" w:author="Brad Scherer" w:date="2017-05-31T16:14:00Z"/>
              <w:del w:id="1213" w:author="Brad Scherer [2]" w:date="2017-06-04T23:30:00Z"/>
            </w:rPr>
          </w:rPrChange>
        </w:rPr>
        <w:pPrChange w:id="1214" w:author="Brad Scherer [2]" w:date="2017-06-04T23:30:00Z">
          <w:pPr>
            <w:pStyle w:val="ListParagraph"/>
            <w:numPr>
              <w:numId w:val="9"/>
            </w:numPr>
            <w:ind w:hanging="360"/>
          </w:pPr>
        </w:pPrChange>
      </w:pPr>
      <w:commentRangeStart w:id="1215"/>
      <w:ins w:id="1216" w:author="Brad Scherer" w:date="2017-05-31T16:14:00Z">
        <w:del w:id="1217" w:author="Brad Scherer [2]" w:date="2017-06-04T23:28:00Z">
          <w:r w:rsidRPr="0027023E" w:rsidDel="009266F4">
            <w:rPr>
              <w:rFonts w:asciiTheme="minorHAnsi" w:hAnsiTheme="minorHAnsi"/>
              <w:noProof/>
              <w:rPrChange w:id="1218" w:author="Brad Scherer" w:date="2017-06-20T16:40:00Z">
                <w:rPr>
                  <w:noProof/>
                </w:rPr>
              </w:rPrChange>
            </w:rPr>
            <w:drawing>
              <wp:inline distT="0" distB="0" distL="0" distR="0" wp14:anchorId="4A202DF7" wp14:editId="5D119FAD">
                <wp:extent cx="5943600" cy="3252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52470"/>
                        </a:xfrm>
                        <a:prstGeom prst="rect">
                          <a:avLst/>
                        </a:prstGeom>
                      </pic:spPr>
                    </pic:pic>
                  </a:graphicData>
                </a:graphic>
              </wp:inline>
            </w:drawing>
          </w:r>
        </w:del>
        <w:commentRangeEnd w:id="1215"/>
        <w:r w:rsidRPr="0027023E">
          <w:rPr>
            <w:rStyle w:val="CommentReference"/>
            <w:rFonts w:asciiTheme="minorHAnsi" w:hAnsiTheme="minorHAnsi"/>
            <w:rPrChange w:id="1219" w:author="Brad Scherer" w:date="2017-06-20T16:40:00Z">
              <w:rPr>
                <w:rStyle w:val="CommentReference"/>
              </w:rPr>
            </w:rPrChange>
          </w:rPr>
          <w:commentReference w:id="1215"/>
        </w:r>
      </w:ins>
      <w:ins w:id="1220" w:author="Brad Scherer [2]" w:date="2017-06-04T23:30:00Z">
        <w:r w:rsidR="009E06E4" w:rsidRPr="0027023E">
          <w:rPr>
            <w:rFonts w:asciiTheme="minorHAnsi" w:hAnsiTheme="minorHAnsi"/>
            <w:noProof/>
            <w:rPrChange w:id="1221" w:author="Brad Scherer" w:date="2017-06-20T16:40:00Z">
              <w:rPr>
                <w:noProof/>
              </w:rPr>
            </w:rPrChange>
          </w:rPr>
          <w:t xml:space="preserve"> </w:t>
        </w:r>
      </w:ins>
      <w:ins w:id="1222" w:author="Brad Scherer [2]" w:date="2017-06-04T23:41:00Z">
        <w:r w:rsidR="00CB13D6" w:rsidRPr="0027023E">
          <w:rPr>
            <w:rFonts w:asciiTheme="minorHAnsi" w:hAnsiTheme="minorHAnsi"/>
            <w:noProof/>
            <w:rPrChange w:id="1223" w:author="Brad Scherer" w:date="2017-06-20T16:40:00Z">
              <w:rPr>
                <w:noProof/>
              </w:rPr>
            </w:rPrChange>
          </w:rPr>
          <w:drawing>
            <wp:inline distT="0" distB="0" distL="0" distR="0" wp14:anchorId="270A70FD" wp14:editId="36878416">
              <wp:extent cx="5943600" cy="11868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86815"/>
                      </a:xfrm>
                      <a:prstGeom prst="rect">
                        <a:avLst/>
                      </a:prstGeom>
                    </pic:spPr>
                  </pic:pic>
                </a:graphicData>
              </a:graphic>
            </wp:inline>
          </w:drawing>
        </w:r>
      </w:ins>
    </w:p>
    <w:p w14:paraId="586B4A79" w14:textId="07356A93" w:rsidR="00ED5F0F" w:rsidRPr="0027023E" w:rsidDel="009E06E4" w:rsidRDefault="00ED5F0F">
      <w:pPr>
        <w:ind w:left="360"/>
        <w:rPr>
          <w:ins w:id="1224" w:author="Brad Scherer" w:date="2017-05-31T16:16:00Z"/>
          <w:del w:id="1225" w:author="Brad Scherer [2]" w:date="2017-06-04T23:30:00Z"/>
          <w:rFonts w:asciiTheme="minorHAnsi" w:hAnsiTheme="minorHAnsi"/>
        </w:rPr>
        <w:pPrChange w:id="1226" w:author="Brad Scherer [2]" w:date="2017-06-04T23:30:00Z">
          <w:pPr>
            <w:pStyle w:val="ListParagraph"/>
            <w:numPr>
              <w:numId w:val="9"/>
            </w:numPr>
            <w:ind w:hanging="360"/>
          </w:pPr>
        </w:pPrChange>
      </w:pPr>
    </w:p>
    <w:p w14:paraId="18987DBB" w14:textId="0F72FA6E" w:rsidR="00D76475" w:rsidRPr="0027023E" w:rsidDel="009E06E4" w:rsidRDefault="00D76475">
      <w:pPr>
        <w:ind w:left="360"/>
        <w:rPr>
          <w:del w:id="1227" w:author="Brad Scherer [2]" w:date="2017-06-04T23:30:00Z"/>
          <w:rFonts w:asciiTheme="minorHAnsi" w:hAnsiTheme="minorHAnsi"/>
        </w:rPr>
        <w:pPrChange w:id="1228" w:author="Brad Scherer [2]" w:date="2017-06-04T23:30:00Z">
          <w:pPr>
            <w:pStyle w:val="ListParagraph"/>
            <w:numPr>
              <w:numId w:val="9"/>
            </w:numPr>
            <w:ind w:hanging="360"/>
          </w:pPr>
        </w:pPrChange>
      </w:pPr>
      <w:commentRangeStart w:id="1229"/>
      <w:ins w:id="1230" w:author="Brad Scherer" w:date="2017-05-31T16:16:00Z">
        <w:del w:id="1231" w:author="Brad Scherer [2]" w:date="2017-06-04T23:30:00Z">
          <w:r w:rsidRPr="0027023E" w:rsidDel="009E06E4">
            <w:rPr>
              <w:rFonts w:asciiTheme="minorHAnsi" w:hAnsiTheme="minorHAnsi"/>
            </w:rPr>
            <w:delText>Here is event viewer at this point…now the attack signature isn</w:delText>
          </w:r>
        </w:del>
      </w:ins>
      <w:ins w:id="1232" w:author="Brad Scherer" w:date="2017-05-31T16:17:00Z">
        <w:del w:id="1233" w:author="Brad Scherer [2]" w:date="2017-06-04T23:30:00Z">
          <w:r w:rsidRPr="0027023E" w:rsidDel="009E06E4">
            <w:rPr>
              <w:rFonts w:asciiTheme="minorHAnsi" w:hAnsiTheme="minorHAnsi"/>
            </w:rPr>
            <w:delText>’t firing….makes no sense other than because earlier in lab 1 we added 10.128.10.0 to a whitelist in the policy. Also the lab 1 policy has us setup for automatic so its probably learning that this is ok?</w:delText>
          </w:r>
        </w:del>
      </w:ins>
    </w:p>
    <w:p w14:paraId="70516D69" w14:textId="5621F97C" w:rsidR="00D76475" w:rsidRPr="0027023E" w:rsidDel="009E06E4" w:rsidRDefault="00D76475">
      <w:pPr>
        <w:ind w:left="360"/>
        <w:rPr>
          <w:del w:id="1234" w:author="Brad Scherer [2]" w:date="2017-06-04T23:30:00Z"/>
          <w:rFonts w:asciiTheme="minorHAnsi" w:hAnsiTheme="minorHAnsi"/>
        </w:rPr>
        <w:pPrChange w:id="1235" w:author="Brad Scherer [2]" w:date="2017-06-04T23:30:00Z">
          <w:pPr>
            <w:pStyle w:val="ListParagraph"/>
            <w:numPr>
              <w:numId w:val="9"/>
            </w:numPr>
            <w:ind w:hanging="360"/>
          </w:pPr>
        </w:pPrChange>
      </w:pPr>
      <w:ins w:id="1236" w:author="Brad Scherer" w:date="2017-05-31T16:18:00Z">
        <w:del w:id="1237" w:author="Brad Scherer [2]" w:date="2017-06-04T23:30:00Z">
          <w:r w:rsidRPr="0027023E" w:rsidDel="009E06E4">
            <w:rPr>
              <w:rFonts w:asciiTheme="minorHAnsi" w:hAnsiTheme="minorHAnsi"/>
            </w:rPr>
            <w:delText xml:space="preserve">See below screenshot. 3 runs before I turned off sig staging….2 after. No sig firing. </w:delText>
          </w:r>
        </w:del>
      </w:ins>
    </w:p>
    <w:commentRangeEnd w:id="1229"/>
    <w:p w14:paraId="0065D98E" w14:textId="1D6F21A1" w:rsidR="00D76475" w:rsidRPr="0027023E" w:rsidDel="009E06E4" w:rsidRDefault="004B13C1">
      <w:pPr>
        <w:ind w:left="360"/>
        <w:rPr>
          <w:ins w:id="1238" w:author="Brad Scherer" w:date="2017-05-31T16:18:00Z"/>
          <w:del w:id="1239" w:author="Brad Scherer [2]" w:date="2017-06-04T23:30:00Z"/>
          <w:rFonts w:asciiTheme="minorHAnsi" w:hAnsiTheme="minorHAnsi"/>
        </w:rPr>
        <w:pPrChange w:id="1240" w:author="Brad Scherer [2]" w:date="2017-06-04T23:30:00Z">
          <w:pPr>
            <w:pStyle w:val="ListParagraph"/>
            <w:numPr>
              <w:numId w:val="9"/>
            </w:numPr>
            <w:ind w:hanging="360"/>
          </w:pPr>
        </w:pPrChange>
      </w:pPr>
      <w:del w:id="1241" w:author="Brad Scherer [2]" w:date="2017-06-04T23:30:00Z">
        <w:r w:rsidRPr="0027023E" w:rsidDel="009E06E4">
          <w:rPr>
            <w:rStyle w:val="CommentReference"/>
            <w:rFonts w:asciiTheme="minorHAnsi" w:hAnsiTheme="minorHAnsi"/>
            <w:rPrChange w:id="1242" w:author="Brad Scherer" w:date="2017-06-20T16:40:00Z">
              <w:rPr>
                <w:rStyle w:val="CommentReference"/>
              </w:rPr>
            </w:rPrChange>
          </w:rPr>
          <w:commentReference w:id="1229"/>
        </w:r>
      </w:del>
    </w:p>
    <w:p w14:paraId="6BB8B1C2" w14:textId="37FAC8F4" w:rsidR="00D76475" w:rsidRPr="0027023E" w:rsidDel="009E06E4" w:rsidRDefault="00D76475">
      <w:pPr>
        <w:ind w:left="360"/>
        <w:rPr>
          <w:ins w:id="1243" w:author="Brad Scherer" w:date="2017-05-31T16:18:00Z"/>
          <w:del w:id="1244" w:author="Brad Scherer [2]" w:date="2017-06-04T23:30:00Z"/>
          <w:rFonts w:asciiTheme="minorHAnsi" w:hAnsiTheme="minorHAnsi"/>
        </w:rPr>
        <w:pPrChange w:id="1245" w:author="Brad Scherer [2]" w:date="2017-06-04T23:30:00Z">
          <w:pPr>
            <w:pStyle w:val="ListParagraph"/>
            <w:numPr>
              <w:numId w:val="9"/>
            </w:numPr>
            <w:ind w:hanging="360"/>
          </w:pPr>
        </w:pPrChange>
      </w:pPr>
      <w:ins w:id="1246" w:author="Brad Scherer" w:date="2017-05-31T16:18:00Z">
        <w:del w:id="1247" w:author="Brad Scherer [2]" w:date="2017-06-04T23:30:00Z">
          <w:r w:rsidRPr="0027023E" w:rsidDel="009E06E4">
            <w:rPr>
              <w:rFonts w:asciiTheme="minorHAnsi" w:hAnsiTheme="minorHAnsi"/>
              <w:noProof/>
              <w:rPrChange w:id="1248" w:author="Brad Scherer" w:date="2017-06-20T16:40:00Z">
                <w:rPr>
                  <w:noProof/>
                </w:rPr>
              </w:rPrChange>
            </w:rPr>
            <w:drawing>
              <wp:inline distT="0" distB="0" distL="0" distR="0" wp14:anchorId="2359B40B" wp14:editId="0C95F7D5">
                <wp:extent cx="5943600" cy="22777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77745"/>
                        </a:xfrm>
                        <a:prstGeom prst="rect">
                          <a:avLst/>
                        </a:prstGeom>
                      </pic:spPr>
                    </pic:pic>
                  </a:graphicData>
                </a:graphic>
              </wp:inline>
            </w:drawing>
          </w:r>
        </w:del>
      </w:ins>
    </w:p>
    <w:p w14:paraId="3FE9A176" w14:textId="3D1325C0" w:rsidR="00D76475" w:rsidRPr="0027023E" w:rsidRDefault="00D76475">
      <w:pPr>
        <w:ind w:left="360"/>
        <w:rPr>
          <w:ins w:id="1249" w:author="Brad Scherer" w:date="2017-05-31T16:16:00Z"/>
          <w:rFonts w:asciiTheme="minorHAnsi" w:hAnsiTheme="minorHAnsi"/>
        </w:rPr>
        <w:pPrChange w:id="1250" w:author="Brad Scherer [2]" w:date="2017-06-04T23:30:00Z">
          <w:pPr>
            <w:pStyle w:val="ListParagraph"/>
            <w:numPr>
              <w:numId w:val="9"/>
            </w:numPr>
            <w:ind w:hanging="360"/>
          </w:pPr>
        </w:pPrChange>
      </w:pPr>
      <w:ins w:id="1251" w:author="Brad Scherer" w:date="2017-05-31T16:18:00Z">
        <w:del w:id="1252" w:author="Brad Scherer [2]" w:date="2017-06-04T23:30:00Z">
          <w:r w:rsidRPr="0027023E" w:rsidDel="009E06E4">
            <w:rPr>
              <w:rFonts w:asciiTheme="minorHAnsi" w:hAnsiTheme="minorHAnsi"/>
              <w:noProof/>
              <w:rPrChange w:id="1253" w:author="Brad Scherer" w:date="2017-06-20T16:40:00Z">
                <w:rPr>
                  <w:noProof/>
                </w:rPr>
              </w:rPrChange>
            </w:rPr>
            <w:drawing>
              <wp:inline distT="0" distB="0" distL="0" distR="0" wp14:anchorId="7989BA70" wp14:editId="6A71AF8E">
                <wp:extent cx="5943600" cy="28994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9410"/>
                        </a:xfrm>
                        <a:prstGeom prst="rect">
                          <a:avLst/>
                        </a:prstGeom>
                      </pic:spPr>
                    </pic:pic>
                  </a:graphicData>
                </a:graphic>
              </wp:inline>
            </w:drawing>
          </w:r>
        </w:del>
      </w:ins>
    </w:p>
    <w:p w14:paraId="62DF0851" w14:textId="77777777" w:rsidR="00D76475" w:rsidRPr="0027023E" w:rsidRDefault="00D76475">
      <w:pPr>
        <w:pStyle w:val="ListParagraph"/>
        <w:rPr>
          <w:ins w:id="1254" w:author="Brad Scherer" w:date="2017-05-31T16:16:00Z"/>
          <w:rFonts w:asciiTheme="minorHAnsi" w:hAnsiTheme="minorHAnsi"/>
        </w:rPr>
        <w:pPrChange w:id="1255" w:author="Brad Scherer" w:date="2017-05-31T16:15:00Z">
          <w:pPr>
            <w:pStyle w:val="ListParagraph"/>
            <w:numPr>
              <w:numId w:val="9"/>
            </w:numPr>
            <w:ind w:hanging="360"/>
          </w:pPr>
        </w:pPrChange>
      </w:pPr>
    </w:p>
    <w:p w14:paraId="214F099B" w14:textId="77777777" w:rsidR="00D76475" w:rsidRPr="0027023E" w:rsidRDefault="00D76475">
      <w:pPr>
        <w:pStyle w:val="ListParagraph"/>
        <w:rPr>
          <w:ins w:id="1256" w:author="Brad Scherer" w:date="2017-05-31T16:14:00Z"/>
          <w:rFonts w:asciiTheme="minorHAnsi" w:hAnsiTheme="minorHAnsi"/>
        </w:rPr>
        <w:pPrChange w:id="1257" w:author="Brad Scherer" w:date="2017-05-31T16:15:00Z">
          <w:pPr>
            <w:pStyle w:val="ListParagraph"/>
            <w:numPr>
              <w:numId w:val="9"/>
            </w:numPr>
            <w:ind w:hanging="360"/>
          </w:pPr>
        </w:pPrChange>
      </w:pPr>
    </w:p>
    <w:p w14:paraId="46DFCB68" w14:textId="598E2519" w:rsidR="00BA798A" w:rsidRPr="0027023E" w:rsidRDefault="00E11B00">
      <w:pPr>
        <w:pStyle w:val="ListParagraph"/>
        <w:numPr>
          <w:ilvl w:val="0"/>
          <w:numId w:val="9"/>
        </w:numPr>
        <w:rPr>
          <w:rFonts w:asciiTheme="minorHAnsi" w:hAnsiTheme="minorHAnsi"/>
          <w:rPrChange w:id="1258" w:author="Brad Scherer" w:date="2017-06-20T16:40:00Z">
            <w:rPr/>
          </w:rPrChange>
        </w:rPr>
      </w:pPr>
      <w:r w:rsidRPr="0027023E">
        <w:rPr>
          <w:rFonts w:asciiTheme="minorHAnsi" w:hAnsiTheme="minorHAnsi"/>
        </w:rPr>
        <w:t xml:space="preserve">Make a note of the </w:t>
      </w:r>
      <w:ins w:id="1259" w:author="Chad Jenison" w:date="2017-06-07T17:40:00Z">
        <w:r w:rsidR="5E60BA11" w:rsidRPr="0027023E">
          <w:rPr>
            <w:rFonts w:asciiTheme="minorHAnsi" w:hAnsiTheme="minorHAnsi"/>
          </w:rPr>
          <w:t>l</w:t>
        </w:r>
      </w:ins>
      <w:ins w:id="1260" w:author="Chad Jenison" w:date="2017-06-07T17:41:00Z">
        <w:r w:rsidR="0653B711" w:rsidRPr="0027023E">
          <w:rPr>
            <w:rFonts w:asciiTheme="minorHAnsi" w:hAnsiTheme="minorHAnsi"/>
          </w:rPr>
          <w:t xml:space="preserve">ast four digits of the </w:t>
        </w:r>
      </w:ins>
      <w:r w:rsidRPr="0027023E">
        <w:rPr>
          <w:rFonts w:asciiTheme="minorHAnsi" w:hAnsiTheme="minorHAnsi"/>
        </w:rPr>
        <w:t xml:space="preserve">Support ID returned to </w:t>
      </w:r>
      <w:proofErr w:type="spellStart"/>
      <w:r w:rsidRPr="0027023E">
        <w:rPr>
          <w:rFonts w:asciiTheme="minorHAnsi" w:hAnsiTheme="minorHAnsi"/>
        </w:rPr>
        <w:t>cURL</w:t>
      </w:r>
      <w:proofErr w:type="spellEnd"/>
      <w:r w:rsidRPr="0027023E">
        <w:rPr>
          <w:rFonts w:asciiTheme="minorHAnsi" w:hAnsiTheme="minorHAnsi"/>
        </w:rPr>
        <w:t xml:space="preserve"> in the blocking response page.</w:t>
      </w:r>
    </w:p>
    <w:p w14:paraId="50E6A2E8" w14:textId="1F63A49A" w:rsidR="00C12532" w:rsidRPr="0027023E" w:rsidRDefault="00BA798A">
      <w:pPr>
        <w:pStyle w:val="ListParagraph"/>
        <w:numPr>
          <w:ilvl w:val="0"/>
          <w:numId w:val="9"/>
        </w:numPr>
        <w:rPr>
          <w:ins w:id="1261" w:author="Jack Fenimore" w:date="2017-06-05T12:23:00Z"/>
          <w:rFonts w:asciiTheme="minorHAnsi" w:hAnsiTheme="minorHAnsi"/>
          <w:rPrChange w:id="1262" w:author="Brad Scherer" w:date="2017-06-20T16:40:00Z">
            <w:rPr>
              <w:ins w:id="1263" w:author="Jack Fenimore" w:date="2017-06-05T12:23:00Z"/>
              <w:rFonts w:asciiTheme="minorHAnsi" w:hAnsiTheme="minorHAnsi"/>
              <w:b/>
              <w:bCs/>
            </w:rPr>
          </w:rPrChange>
        </w:rPr>
      </w:pPr>
      <w:r w:rsidRPr="0027023E">
        <w:rPr>
          <w:rFonts w:asciiTheme="minorHAnsi" w:hAnsiTheme="minorHAnsi"/>
        </w:rPr>
        <w:t xml:space="preserve">Go to </w:t>
      </w:r>
      <w:r w:rsidR="00DE06FF" w:rsidRPr="0027023E">
        <w:rPr>
          <w:rFonts w:asciiTheme="minorHAnsi" w:hAnsiTheme="minorHAnsi"/>
          <w:b/>
          <w:bCs/>
        </w:rPr>
        <w:t>Security</w:t>
      </w:r>
      <w:ins w:id="1264" w:author="Jack Fenimore" w:date="2017-06-05T12:37:00Z">
        <w:r w:rsidR="008208ED" w:rsidRPr="0027023E">
          <w:rPr>
            <w:rFonts w:asciiTheme="minorHAnsi" w:hAnsiTheme="minorHAnsi"/>
            <w:b/>
          </w:rPr>
          <w:t xml:space="preserve"> </w:t>
        </w:r>
      </w:ins>
      <w:del w:id="1265" w:author="Jack Fenimore" w:date="2017-06-05T12:11:00Z">
        <w:r w:rsidR="00DE06FF" w:rsidRPr="0027023E" w:rsidDel="00870E52">
          <w:rPr>
            <w:rFonts w:asciiTheme="minorHAnsi" w:hAnsiTheme="minorHAnsi"/>
            <w:b/>
          </w:rPr>
          <w:delText>-&gt;</w:delText>
        </w:r>
      </w:del>
      <w:ins w:id="1266" w:author="Jack Fenimore" w:date="2017-06-05T12:11:00Z">
        <w:r w:rsidR="00870E52" w:rsidRPr="0027023E">
          <w:rPr>
            <w:rFonts w:asciiTheme="minorHAnsi" w:hAnsiTheme="minorHAnsi"/>
            <w:b/>
          </w:rPr>
          <w:t>&gt;</w:t>
        </w:r>
      </w:ins>
      <w:ins w:id="1267" w:author="Jack Fenimore" w:date="2017-06-05T12:37:00Z">
        <w:r w:rsidR="008208ED" w:rsidRPr="0027023E">
          <w:rPr>
            <w:rFonts w:asciiTheme="minorHAnsi" w:hAnsiTheme="minorHAnsi"/>
            <w:b/>
          </w:rPr>
          <w:t xml:space="preserve"> </w:t>
        </w:r>
      </w:ins>
      <w:r w:rsidR="00DE06FF" w:rsidRPr="0027023E">
        <w:rPr>
          <w:rFonts w:asciiTheme="minorHAnsi" w:hAnsiTheme="minorHAnsi"/>
          <w:b/>
          <w:bCs/>
        </w:rPr>
        <w:t>Event Logs</w:t>
      </w:r>
      <w:ins w:id="1268" w:author="Jack Fenimore" w:date="2017-06-05T12:37:00Z">
        <w:r w:rsidR="008208ED" w:rsidRPr="0027023E">
          <w:rPr>
            <w:rFonts w:asciiTheme="minorHAnsi" w:hAnsiTheme="minorHAnsi"/>
            <w:b/>
          </w:rPr>
          <w:t xml:space="preserve"> </w:t>
        </w:r>
      </w:ins>
      <w:del w:id="1269" w:author="Jack Fenimore" w:date="2017-06-05T12:11:00Z">
        <w:r w:rsidR="00DE06FF" w:rsidRPr="0027023E" w:rsidDel="00870E52">
          <w:rPr>
            <w:rFonts w:asciiTheme="minorHAnsi" w:hAnsiTheme="minorHAnsi"/>
            <w:b/>
          </w:rPr>
          <w:delText>-&gt;</w:delText>
        </w:r>
      </w:del>
      <w:ins w:id="1270" w:author="Jack Fenimore" w:date="2017-06-05T12:11:00Z">
        <w:r w:rsidR="00870E52" w:rsidRPr="0027023E">
          <w:rPr>
            <w:rFonts w:asciiTheme="minorHAnsi" w:hAnsiTheme="minorHAnsi"/>
            <w:b/>
          </w:rPr>
          <w:t>&gt;</w:t>
        </w:r>
      </w:ins>
      <w:ins w:id="1271" w:author="Jack Fenimore" w:date="2017-06-05T12:37:00Z">
        <w:r w:rsidR="008208ED" w:rsidRPr="0027023E">
          <w:rPr>
            <w:rFonts w:asciiTheme="minorHAnsi" w:hAnsiTheme="minorHAnsi"/>
            <w:b/>
          </w:rPr>
          <w:t xml:space="preserve"> </w:t>
        </w:r>
      </w:ins>
      <w:r w:rsidR="00DE06FF" w:rsidRPr="0027023E">
        <w:rPr>
          <w:rFonts w:asciiTheme="minorHAnsi" w:hAnsiTheme="minorHAnsi"/>
          <w:b/>
          <w:bCs/>
        </w:rPr>
        <w:t>Application</w:t>
      </w:r>
      <w:ins w:id="1272" w:author="Jack Fenimore" w:date="2017-06-05T12:37:00Z">
        <w:r w:rsidR="008208ED" w:rsidRPr="0027023E">
          <w:rPr>
            <w:rFonts w:asciiTheme="minorHAnsi" w:hAnsiTheme="minorHAnsi"/>
            <w:b/>
          </w:rPr>
          <w:t xml:space="preserve"> </w:t>
        </w:r>
      </w:ins>
      <w:del w:id="1273" w:author="Jack Fenimore" w:date="2017-06-05T12:11:00Z">
        <w:r w:rsidR="00DE06FF" w:rsidRPr="0027023E" w:rsidDel="00870E52">
          <w:rPr>
            <w:rFonts w:asciiTheme="minorHAnsi" w:hAnsiTheme="minorHAnsi"/>
            <w:b/>
          </w:rPr>
          <w:delText>-&gt;</w:delText>
        </w:r>
      </w:del>
      <w:ins w:id="1274" w:author="Jack Fenimore" w:date="2017-06-05T12:11:00Z">
        <w:r w:rsidR="00870E52" w:rsidRPr="0027023E">
          <w:rPr>
            <w:rFonts w:asciiTheme="minorHAnsi" w:hAnsiTheme="minorHAnsi"/>
            <w:b/>
          </w:rPr>
          <w:t>&gt;</w:t>
        </w:r>
      </w:ins>
      <w:ins w:id="1275" w:author="Jack Fenimore" w:date="2017-06-05T12:37:00Z">
        <w:r w:rsidR="008208ED" w:rsidRPr="0027023E">
          <w:rPr>
            <w:rFonts w:asciiTheme="minorHAnsi" w:hAnsiTheme="minorHAnsi"/>
            <w:b/>
          </w:rPr>
          <w:t xml:space="preserve"> </w:t>
        </w:r>
      </w:ins>
      <w:r w:rsidR="00DE06FF" w:rsidRPr="0027023E">
        <w:rPr>
          <w:rFonts w:asciiTheme="minorHAnsi" w:hAnsiTheme="minorHAnsi"/>
          <w:b/>
          <w:bCs/>
        </w:rPr>
        <w:t>Requests</w:t>
      </w:r>
      <w:ins w:id="1276" w:author="Brad Scherer [2]" w:date="2017-06-04T23:32:00Z">
        <w:r w:rsidR="00C12532" w:rsidRPr="0027023E">
          <w:rPr>
            <w:rFonts w:asciiTheme="minorHAnsi" w:hAnsiTheme="minorHAnsi"/>
            <w:b/>
            <w:bCs/>
          </w:rPr>
          <w:t xml:space="preserve">. You should now see an Illegal Request. </w:t>
        </w:r>
      </w:ins>
    </w:p>
    <w:p w14:paraId="43D1F5F0" w14:textId="0C7615CC" w:rsidR="0030084F" w:rsidRPr="0027023E" w:rsidRDefault="0030084F">
      <w:pPr>
        <w:pStyle w:val="ListParagraph"/>
        <w:rPr>
          <w:ins w:id="1277" w:author="Jack Fenimore" w:date="2017-06-05T12:23:00Z"/>
          <w:rFonts w:asciiTheme="minorHAnsi" w:hAnsiTheme="minorHAnsi"/>
        </w:rPr>
        <w:pPrChange w:id="1278" w:author="Jack Fenimore" w:date="2017-06-05T12:23:00Z">
          <w:pPr>
            <w:pStyle w:val="ListParagraph"/>
            <w:numPr>
              <w:numId w:val="8"/>
            </w:numPr>
            <w:ind w:left="1440" w:hanging="720"/>
          </w:pPr>
        </w:pPrChange>
      </w:pPr>
    </w:p>
    <w:p w14:paraId="3E0622E9" w14:textId="77777777" w:rsidR="0030084F" w:rsidRPr="0027023E" w:rsidRDefault="0030084F">
      <w:pPr>
        <w:pStyle w:val="ListParagraph"/>
        <w:rPr>
          <w:ins w:id="1279" w:author="Brad Scherer [2]" w:date="2017-06-04T23:32:00Z"/>
          <w:rFonts w:asciiTheme="minorHAnsi" w:hAnsiTheme="minorHAnsi"/>
          <w:rPrChange w:id="1280" w:author="Brad Scherer" w:date="2017-06-20T16:40:00Z">
            <w:rPr>
              <w:ins w:id="1281" w:author="Brad Scherer [2]" w:date="2017-06-04T23:32:00Z"/>
              <w:rFonts w:asciiTheme="minorHAnsi" w:hAnsiTheme="minorHAnsi"/>
              <w:b/>
              <w:bCs/>
            </w:rPr>
          </w:rPrChange>
        </w:rPr>
        <w:pPrChange w:id="1282" w:author="Jack Fenimore" w:date="2017-06-05T12:23:00Z">
          <w:pPr>
            <w:pStyle w:val="ListParagraph"/>
            <w:numPr>
              <w:numId w:val="8"/>
            </w:numPr>
            <w:ind w:left="1440" w:hanging="720"/>
          </w:pPr>
        </w:pPrChange>
      </w:pPr>
    </w:p>
    <w:p w14:paraId="38AE8A56" w14:textId="754A35EE" w:rsidR="00C12532" w:rsidRPr="0027023E" w:rsidRDefault="00CB13D6">
      <w:pPr>
        <w:ind w:left="360"/>
        <w:rPr>
          <w:ins w:id="1283" w:author="Brad Scherer [2]" w:date="2017-06-04T23:32:00Z"/>
          <w:rFonts w:asciiTheme="minorHAnsi" w:hAnsiTheme="minorHAnsi"/>
          <w:rPrChange w:id="1284" w:author="Brad Scherer" w:date="2017-06-20T16:40:00Z">
            <w:rPr>
              <w:ins w:id="1285" w:author="Brad Scherer [2]" w:date="2017-06-04T23:32:00Z"/>
              <w:rFonts w:asciiTheme="minorHAnsi" w:hAnsiTheme="minorHAnsi"/>
              <w:b/>
              <w:bCs/>
            </w:rPr>
          </w:rPrChange>
        </w:rPr>
        <w:pPrChange w:id="1286" w:author="Brad Scherer [2]" w:date="2017-06-04T23:32:00Z">
          <w:pPr>
            <w:pStyle w:val="ListParagraph"/>
            <w:numPr>
              <w:numId w:val="9"/>
            </w:numPr>
            <w:ind w:hanging="360"/>
          </w:pPr>
        </w:pPrChange>
      </w:pPr>
      <w:ins w:id="1287" w:author="Brad Scherer [2]" w:date="2017-06-04T23:42:00Z">
        <w:r w:rsidRPr="0027023E">
          <w:rPr>
            <w:rFonts w:asciiTheme="minorHAnsi" w:hAnsiTheme="minorHAnsi"/>
            <w:noProof/>
            <w:rPrChange w:id="1288" w:author="Brad Scherer" w:date="2017-06-20T16:40:00Z">
              <w:rPr>
                <w:noProof/>
              </w:rPr>
            </w:rPrChange>
          </w:rPr>
          <w:lastRenderedPageBreak/>
          <w:drawing>
            <wp:inline distT="0" distB="0" distL="0" distR="0" wp14:anchorId="3B03D124" wp14:editId="757B9A10">
              <wp:extent cx="5943600" cy="23437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43785"/>
                      </a:xfrm>
                      <a:prstGeom prst="rect">
                        <a:avLst/>
                      </a:prstGeom>
                    </pic:spPr>
                  </pic:pic>
                </a:graphicData>
              </a:graphic>
            </wp:inline>
          </w:drawing>
        </w:r>
      </w:ins>
    </w:p>
    <w:p w14:paraId="0542CBFD" w14:textId="77777777" w:rsidR="0030084F" w:rsidRPr="0027023E" w:rsidRDefault="0030084F">
      <w:pPr>
        <w:pStyle w:val="ListParagraph"/>
        <w:rPr>
          <w:ins w:id="1289" w:author="Jack Fenimore" w:date="2017-06-05T12:23:00Z"/>
          <w:rFonts w:asciiTheme="minorHAnsi" w:hAnsiTheme="minorHAnsi"/>
        </w:rPr>
        <w:pPrChange w:id="1290" w:author="Jack Fenimore" w:date="2017-06-05T12:23:00Z">
          <w:pPr>
            <w:pStyle w:val="ListParagraph"/>
            <w:numPr>
              <w:numId w:val="8"/>
            </w:numPr>
            <w:ind w:left="1440" w:hanging="720"/>
          </w:pPr>
        </w:pPrChange>
      </w:pPr>
    </w:p>
    <w:p w14:paraId="76A51200" w14:textId="4C8C89AE" w:rsidR="00C12532" w:rsidRDefault="00AB0516">
      <w:pPr>
        <w:pStyle w:val="ListParagraph"/>
        <w:rPr>
          <w:ins w:id="1291" w:author="Brad Scherer" w:date="2017-06-20T16:50:00Z"/>
          <w:rFonts w:asciiTheme="minorHAnsi" w:hAnsiTheme="minorHAnsi"/>
        </w:rPr>
        <w:pPrChange w:id="1292" w:author="Chad Jenison" w:date="2017-06-07T16:56:00Z">
          <w:pPr>
            <w:pStyle w:val="ListParagraph"/>
            <w:numPr>
              <w:numId w:val="9"/>
            </w:numPr>
            <w:ind w:hanging="360"/>
          </w:pPr>
        </w:pPrChange>
      </w:pPr>
      <w:ins w:id="1293" w:author="Jack Fenimore" w:date="2017-06-05T12:37:00Z">
        <w:r w:rsidRPr="008615C2">
          <w:rPr>
            <w:rFonts w:asciiTheme="minorHAnsi" w:hAnsiTheme="minorHAnsi"/>
            <w:color w:val="FF0000"/>
            <w:rPrChange w:id="1294" w:author="Brad Scherer" w:date="2017-06-20T16:50:00Z">
              <w:rPr>
                <w:rFonts w:asciiTheme="minorHAnsi" w:hAnsiTheme="minorHAnsi"/>
              </w:rPr>
            </w:rPrChange>
          </w:rPr>
          <w:t>N</w:t>
        </w:r>
      </w:ins>
      <w:ins w:id="1295" w:author="Brad Scherer" w:date="2017-06-20T16:50:00Z">
        <w:r w:rsidR="008615C2" w:rsidRPr="008615C2">
          <w:rPr>
            <w:rFonts w:asciiTheme="minorHAnsi" w:hAnsiTheme="minorHAnsi"/>
            <w:color w:val="FF0000"/>
            <w:rPrChange w:id="1296" w:author="Brad Scherer" w:date="2017-06-20T16:50:00Z">
              <w:rPr>
                <w:rFonts w:asciiTheme="minorHAnsi" w:hAnsiTheme="minorHAnsi"/>
              </w:rPr>
            </w:rPrChange>
          </w:rPr>
          <w:t>OTE</w:t>
        </w:r>
      </w:ins>
      <w:ins w:id="1297" w:author="Jack Fenimore" w:date="2017-06-05T12:37:00Z">
        <w:del w:id="1298" w:author="Brad Scherer" w:date="2017-06-20T16:50:00Z">
          <w:r w:rsidRPr="008615C2" w:rsidDel="008615C2">
            <w:rPr>
              <w:rFonts w:asciiTheme="minorHAnsi" w:hAnsiTheme="minorHAnsi"/>
              <w:color w:val="FF0000"/>
              <w:rPrChange w:id="1299" w:author="Brad Scherer" w:date="2017-06-20T16:50:00Z">
                <w:rPr>
                  <w:rFonts w:asciiTheme="minorHAnsi" w:hAnsiTheme="minorHAnsi"/>
                </w:rPr>
              </w:rPrChange>
            </w:rPr>
            <w:delText>ote</w:delText>
          </w:r>
        </w:del>
        <w:r w:rsidRPr="008615C2">
          <w:rPr>
            <w:rFonts w:asciiTheme="minorHAnsi" w:hAnsiTheme="minorHAnsi"/>
            <w:color w:val="FF0000"/>
            <w:rPrChange w:id="1300" w:author="Brad Scherer" w:date="2017-06-20T16:50:00Z">
              <w:rPr>
                <w:rFonts w:asciiTheme="minorHAnsi" w:hAnsiTheme="minorHAnsi"/>
              </w:rPr>
            </w:rPrChange>
          </w:rPr>
          <w:t xml:space="preserve">: </w:t>
        </w:r>
      </w:ins>
      <w:del w:id="1301" w:author="Jack Fenimore" w:date="2017-06-05T12:37:00Z">
        <w:r w:rsidR="00DE06FF" w:rsidRPr="0027023E">
          <w:rPr>
            <w:rFonts w:asciiTheme="minorHAnsi" w:hAnsiTheme="minorHAnsi"/>
            <w:bCs/>
            <w:rPrChange w:id="1302" w:author="Brad Scherer" w:date="2017-06-20T16:40:00Z">
              <w:rPr>
                <w:rFonts w:asciiTheme="minorHAnsi" w:hAnsiTheme="minorHAnsi"/>
                <w:b/>
                <w:bCs/>
              </w:rPr>
            </w:rPrChange>
          </w:rPr>
          <w:delText xml:space="preserve"> </w:delText>
        </w:r>
      </w:del>
      <w:ins w:id="1303" w:author="Brad Scherer [2]" w:date="2017-06-04T23:34:00Z">
        <w:r w:rsidR="00C12532" w:rsidRPr="0027023E">
          <w:rPr>
            <w:rFonts w:asciiTheme="minorHAnsi" w:hAnsiTheme="minorHAnsi"/>
            <w:rPrChange w:id="1304" w:author="Brad Scherer" w:date="2017-06-20T16:40:00Z">
              <w:rPr>
                <w:rFonts w:asciiTheme="minorHAnsi" w:hAnsiTheme="minorHAnsi"/>
                <w:b/>
                <w:bCs/>
              </w:rPr>
            </w:rPrChange>
          </w:rPr>
          <w:t>In a prod</w:t>
        </w:r>
      </w:ins>
      <w:ins w:id="1305" w:author="Brad Scherer [2]" w:date="2017-06-04T23:35:00Z">
        <w:r w:rsidR="00C12532" w:rsidRPr="0027023E">
          <w:rPr>
            <w:rFonts w:asciiTheme="minorHAnsi" w:hAnsiTheme="minorHAnsi"/>
          </w:rPr>
          <w:t>uction</w:t>
        </w:r>
      </w:ins>
      <w:ins w:id="1306" w:author="Brad Scherer [2]" w:date="2017-06-04T23:34:00Z">
        <w:r w:rsidR="00C12532" w:rsidRPr="0027023E">
          <w:rPr>
            <w:rFonts w:asciiTheme="minorHAnsi" w:hAnsiTheme="minorHAnsi"/>
            <w:rPrChange w:id="1307" w:author="Brad Scherer" w:date="2017-06-20T16:40:00Z">
              <w:rPr>
                <w:rFonts w:asciiTheme="minorHAnsi" w:hAnsiTheme="minorHAnsi"/>
                <w:b/>
                <w:bCs/>
              </w:rPr>
            </w:rPrChange>
          </w:rPr>
          <w:t xml:space="preserve"> environment you may have thousands of blocked events</w:t>
        </w:r>
      </w:ins>
      <w:ins w:id="1308" w:author="Brad Scherer [2]" w:date="2017-06-04T23:35:00Z">
        <w:r w:rsidR="00C12532" w:rsidRPr="0027023E">
          <w:rPr>
            <w:rFonts w:asciiTheme="minorHAnsi" w:hAnsiTheme="minorHAnsi"/>
            <w:rPrChange w:id="1309" w:author="Brad Scherer" w:date="2017-06-20T16:40:00Z">
              <w:rPr>
                <w:rFonts w:asciiTheme="minorHAnsi" w:hAnsiTheme="minorHAnsi"/>
                <w:b/>
                <w:bCs/>
              </w:rPr>
            </w:rPrChange>
          </w:rPr>
          <w:t xml:space="preserve"> </w:t>
        </w:r>
        <w:r w:rsidR="00C12532" w:rsidRPr="0027023E">
          <w:rPr>
            <w:rFonts w:asciiTheme="minorHAnsi" w:hAnsiTheme="minorHAnsi"/>
          </w:rPr>
          <w:t xml:space="preserve">and </w:t>
        </w:r>
        <w:r w:rsidR="00C12532" w:rsidRPr="0027023E">
          <w:rPr>
            <w:rFonts w:asciiTheme="minorHAnsi" w:hAnsiTheme="minorHAnsi"/>
            <w:rPrChange w:id="1310" w:author="Brad Scherer" w:date="2017-06-20T16:40:00Z">
              <w:rPr>
                <w:rFonts w:asciiTheme="minorHAnsi" w:hAnsiTheme="minorHAnsi"/>
                <w:b/>
                <w:bCs/>
              </w:rPr>
            </w:rPrChange>
          </w:rPr>
          <w:t xml:space="preserve">you will need to respond to issues quickly. Searching via the support ID is the fastest way to achieve this. </w:t>
        </w:r>
      </w:ins>
      <w:ins w:id="1311" w:author="Brad Scherer [2]" w:date="2017-06-04T23:34:00Z">
        <w:r w:rsidR="00C12532" w:rsidRPr="0027023E">
          <w:rPr>
            <w:rFonts w:asciiTheme="minorHAnsi" w:hAnsiTheme="minorHAnsi"/>
            <w:rPrChange w:id="1312" w:author="Brad Scherer" w:date="2017-06-20T16:40:00Z">
              <w:rPr>
                <w:rFonts w:asciiTheme="minorHAnsi" w:hAnsiTheme="minorHAnsi"/>
                <w:b/>
                <w:bCs/>
              </w:rPr>
            </w:rPrChange>
          </w:rPr>
          <w:t xml:space="preserve"> </w:t>
        </w:r>
      </w:ins>
    </w:p>
    <w:p w14:paraId="079F240C" w14:textId="77777777" w:rsidR="008615C2" w:rsidRPr="0027023E" w:rsidRDefault="008615C2">
      <w:pPr>
        <w:pStyle w:val="ListParagraph"/>
        <w:rPr>
          <w:rFonts w:asciiTheme="minorHAnsi" w:hAnsiTheme="minorHAnsi"/>
          <w:rPrChange w:id="1313" w:author="Brad Scherer" w:date="2017-06-20T16:40:00Z">
            <w:rPr/>
          </w:rPrChange>
        </w:rPr>
        <w:pPrChange w:id="1314" w:author="Chad Jenison" w:date="2017-06-07T16:56:00Z">
          <w:pPr>
            <w:pStyle w:val="ListParagraph"/>
            <w:numPr>
              <w:numId w:val="9"/>
            </w:numPr>
            <w:ind w:hanging="360"/>
          </w:pPr>
        </w:pPrChange>
      </w:pPr>
    </w:p>
    <w:p w14:paraId="1D51ED9A" w14:textId="46355562" w:rsidR="00BA798A" w:rsidRPr="0027023E" w:rsidRDefault="00DE06FF">
      <w:pPr>
        <w:pStyle w:val="ListParagraph"/>
        <w:numPr>
          <w:ilvl w:val="0"/>
          <w:numId w:val="9"/>
        </w:numPr>
        <w:rPr>
          <w:rFonts w:asciiTheme="minorHAnsi" w:hAnsiTheme="minorHAnsi"/>
          <w:rPrChange w:id="1315" w:author="Brad Scherer" w:date="2017-06-20T16:40:00Z">
            <w:rPr/>
          </w:rPrChange>
        </w:rPr>
      </w:pPr>
      <w:del w:id="1316" w:author="Brad Scherer [2]" w:date="2017-06-04T23:33:00Z">
        <w:r w:rsidRPr="0027023E" w:rsidDel="00C12532">
          <w:rPr>
            <w:rFonts w:asciiTheme="minorHAnsi" w:hAnsiTheme="minorHAnsi"/>
          </w:rPr>
          <w:delText xml:space="preserve">and </w:delText>
        </w:r>
        <w:r w:rsidR="00514733" w:rsidRPr="0027023E" w:rsidDel="00C12532">
          <w:rPr>
            <w:rFonts w:asciiTheme="minorHAnsi" w:hAnsiTheme="minorHAnsi"/>
          </w:rPr>
          <w:delText>click</w:delText>
        </w:r>
      </w:del>
      <w:ins w:id="1317" w:author="Brad Scherer [2]" w:date="2017-06-04T23:33:00Z">
        <w:r w:rsidR="00C12532" w:rsidRPr="0027023E">
          <w:rPr>
            <w:rFonts w:asciiTheme="minorHAnsi" w:hAnsiTheme="minorHAnsi"/>
          </w:rPr>
          <w:t>Click</w:t>
        </w:r>
      </w:ins>
      <w:r w:rsidR="00514733" w:rsidRPr="0027023E">
        <w:rPr>
          <w:rFonts w:asciiTheme="minorHAnsi" w:hAnsiTheme="minorHAnsi"/>
        </w:rPr>
        <w:t xml:space="preserve"> the magnifying glass.  In the pop out box enter the </w:t>
      </w:r>
      <w:ins w:id="1318" w:author="Chad Jenison" w:date="2017-06-07T17:41:00Z">
        <w:r w:rsidR="0653B711" w:rsidRPr="0027023E">
          <w:rPr>
            <w:rFonts w:asciiTheme="minorHAnsi" w:hAnsiTheme="minorHAnsi"/>
          </w:rPr>
          <w:t xml:space="preserve">last four digits of the </w:t>
        </w:r>
      </w:ins>
      <w:r w:rsidR="00514733" w:rsidRPr="0027023E">
        <w:rPr>
          <w:rFonts w:asciiTheme="minorHAnsi" w:hAnsiTheme="minorHAnsi"/>
        </w:rPr>
        <w:t xml:space="preserve">Support ID you noted previously and click “Apply Filter.”  </w:t>
      </w:r>
    </w:p>
    <w:p w14:paraId="397A1E7E" w14:textId="59CB1D63" w:rsidR="00514733" w:rsidRPr="0027023E" w:rsidRDefault="00514733" w:rsidP="00514733">
      <w:pPr>
        <w:ind w:left="720"/>
        <w:rPr>
          <w:ins w:id="1319" w:author="Jack Fenimore" w:date="2017-06-05T12:24:00Z"/>
          <w:rFonts w:asciiTheme="minorHAnsi" w:hAnsiTheme="minorHAnsi"/>
          <w:rPrChange w:id="1320" w:author="Brad Scherer" w:date="2017-06-20T16:40:00Z">
            <w:rPr>
              <w:ins w:id="1321" w:author="Jack Fenimore" w:date="2017-06-05T12:24:00Z"/>
            </w:rPr>
          </w:rPrChange>
        </w:rPr>
      </w:pPr>
      <w:r w:rsidRPr="0027023E">
        <w:rPr>
          <w:rFonts w:asciiTheme="minorHAnsi" w:hAnsiTheme="minorHAnsi"/>
          <w:noProof/>
        </w:rPr>
        <mc:AlternateContent>
          <mc:Choice Requires="wps">
            <w:drawing>
              <wp:anchor distT="0" distB="0" distL="114300" distR="114300" simplePos="0" relativeHeight="251658244" behindDoc="0" locked="0" layoutInCell="1" allowOverlap="1" wp14:anchorId="6D17B9C0" wp14:editId="1B5F3DC5">
                <wp:simplePos x="0" y="0"/>
                <wp:positionH relativeFrom="column">
                  <wp:posOffset>851535</wp:posOffset>
                </wp:positionH>
                <wp:positionV relativeFrom="paragraph">
                  <wp:posOffset>574040</wp:posOffset>
                </wp:positionV>
                <wp:extent cx="571500" cy="114300"/>
                <wp:effectExtent l="0" t="101600" r="12700" b="63500"/>
                <wp:wrapNone/>
                <wp:docPr id="63" name="Straight Arrow Connector 63"/>
                <wp:cNvGraphicFramePr/>
                <a:graphic xmlns:a="http://schemas.openxmlformats.org/drawingml/2006/main">
                  <a:graphicData uri="http://schemas.microsoft.com/office/word/2010/wordprocessingShape">
                    <wps:wsp>
                      <wps:cNvCnPr/>
                      <wps:spPr>
                        <a:xfrm flipH="1" flipV="1">
                          <a:off x="0" y="0"/>
                          <a:ext cx="571500" cy="1143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D123A" id="Straight Arrow Connector 63" o:spid="_x0000_s1026" type="#_x0000_t32" style="position:absolute;margin-left:67.05pt;margin-top:45.2pt;width:45pt;height:9pt;flip:x y;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" strokecolor="#c00000" strokeweight="4.5pt">
                <v:stroke endarrow="block"/>
              </v:shape>
            </w:pict>
          </mc:Fallback>
        </mc:AlternateContent>
      </w:r>
      <w:del w:id="1322" w:author="Brad Scherer [2]" w:date="2017-06-04T23:37:00Z">
        <w:r w:rsidRPr="0027023E" w:rsidDel="0062414D">
          <w:rPr>
            <w:rFonts w:asciiTheme="minorHAnsi" w:hAnsiTheme="minorHAnsi"/>
            <w:noProof/>
            <w:rPrChange w:id="1323" w:author="Brad Scherer" w:date="2017-06-20T16:40:00Z">
              <w:rPr>
                <w:rFonts w:asciiTheme="minorHAnsi" w:hAnsiTheme="minorHAnsi"/>
                <w:noProof/>
              </w:rPr>
            </w:rPrChange>
          </w:rPr>
          <w:drawing>
            <wp:inline distT="0" distB="0" distL="0" distR="0" wp14:anchorId="72931636" wp14:editId="6D664AFE">
              <wp:extent cx="3069636" cy="3317240"/>
              <wp:effectExtent l="0" t="0" r="381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3789" cy="3332535"/>
                      </a:xfrm>
                      <a:prstGeom prst="rect">
                        <a:avLst/>
                      </a:prstGeom>
                    </pic:spPr>
                  </pic:pic>
                </a:graphicData>
              </a:graphic>
            </wp:inline>
          </w:drawing>
        </w:r>
      </w:del>
      <w:ins w:id="1324" w:author="Brad Scherer [2]" w:date="2017-06-04T23:37:00Z">
        <w:r w:rsidR="0062414D" w:rsidRPr="0027023E">
          <w:rPr>
            <w:rFonts w:asciiTheme="minorHAnsi" w:hAnsiTheme="minorHAnsi"/>
            <w:noProof/>
            <w:rPrChange w:id="1325" w:author="Brad Scherer" w:date="2017-06-20T16:40:00Z">
              <w:rPr>
                <w:noProof/>
              </w:rPr>
            </w:rPrChange>
          </w:rPr>
          <w:t xml:space="preserve"> </w:t>
        </w:r>
        <w:r w:rsidR="0062414D" w:rsidRPr="0027023E">
          <w:rPr>
            <w:rFonts w:asciiTheme="minorHAnsi" w:hAnsiTheme="minorHAnsi"/>
            <w:noProof/>
            <w:rPrChange w:id="1326" w:author="Brad Scherer" w:date="2017-06-20T16:40:00Z">
              <w:rPr>
                <w:noProof/>
              </w:rPr>
            </w:rPrChange>
          </w:rPr>
          <w:drawing>
            <wp:inline distT="0" distB="0" distL="0" distR="0" wp14:anchorId="261E13D2" wp14:editId="5D1820A0">
              <wp:extent cx="5943600" cy="34880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88055"/>
                      </a:xfrm>
                      <a:prstGeom prst="rect">
                        <a:avLst/>
                      </a:prstGeom>
                    </pic:spPr>
                  </pic:pic>
                </a:graphicData>
              </a:graphic>
            </wp:inline>
          </w:drawing>
        </w:r>
      </w:ins>
    </w:p>
    <w:p w14:paraId="123DC1A1" w14:textId="77777777" w:rsidR="0030084F" w:rsidRPr="0027023E" w:rsidRDefault="0030084F" w:rsidP="00514733">
      <w:pPr>
        <w:ind w:left="720"/>
        <w:rPr>
          <w:rFonts w:asciiTheme="minorHAnsi" w:hAnsiTheme="minorHAnsi"/>
        </w:rPr>
      </w:pPr>
    </w:p>
    <w:p w14:paraId="248D1F35" w14:textId="77777777" w:rsidR="00D35201" w:rsidRPr="0027023E" w:rsidRDefault="005C5CC4">
      <w:pPr>
        <w:pStyle w:val="ListParagraph"/>
        <w:numPr>
          <w:ilvl w:val="0"/>
          <w:numId w:val="9"/>
        </w:numPr>
        <w:rPr>
          <w:ins w:id="1327" w:author="Jack Fenimore" w:date="2017-06-05T12:24:00Z"/>
          <w:rFonts w:asciiTheme="minorHAnsi" w:hAnsiTheme="minorHAnsi"/>
        </w:rPr>
      </w:pPr>
      <w:r w:rsidRPr="0027023E">
        <w:rPr>
          <w:rFonts w:asciiTheme="minorHAnsi" w:hAnsiTheme="minorHAnsi"/>
        </w:rPr>
        <w:t xml:space="preserve">Review the log entry after clicking “All Details.”  </w:t>
      </w:r>
    </w:p>
    <w:p w14:paraId="648D5D21" w14:textId="79D6160D" w:rsidR="0030084F" w:rsidRPr="0027023E" w:rsidRDefault="0030084F">
      <w:pPr>
        <w:pStyle w:val="ListParagraph"/>
        <w:rPr>
          <w:ins w:id="1328" w:author="Brad Scherer [2]" w:date="2017-06-04T23:39:00Z"/>
          <w:rFonts w:asciiTheme="minorHAnsi" w:hAnsiTheme="minorHAnsi"/>
          <w:rPrChange w:id="1329" w:author="Brad Scherer" w:date="2017-06-20T16:40:00Z">
            <w:rPr>
              <w:ins w:id="1330" w:author="Brad Scherer [2]" w:date="2017-06-04T23:39:00Z"/>
            </w:rPr>
          </w:rPrChange>
        </w:rPr>
        <w:pPrChange w:id="1331" w:author="Jack Fenimore" w:date="2017-06-05T12:24:00Z">
          <w:pPr>
            <w:pStyle w:val="ListParagraph"/>
            <w:numPr>
              <w:numId w:val="8"/>
            </w:numPr>
            <w:ind w:left="1440" w:hanging="720"/>
          </w:pPr>
        </w:pPrChange>
      </w:pPr>
    </w:p>
    <w:p w14:paraId="5D8077A9" w14:textId="2DBD5898" w:rsidR="00620318" w:rsidRPr="0027023E" w:rsidDel="3E323C37" w:rsidRDefault="000D1A40">
      <w:pPr>
        <w:pStyle w:val="ListParagraph"/>
        <w:rPr>
          <w:ins w:id="1332" w:author="Brad Scherer [2]" w:date="2017-06-04T23:39:00Z"/>
          <w:del w:id="1333" w:author="Chad Jenison" w:date="2017-06-07T17:43:00Z"/>
          <w:rFonts w:asciiTheme="minorHAnsi" w:hAnsiTheme="minorHAnsi"/>
        </w:rPr>
        <w:pPrChange w:id="1334" w:author="Brad Scherer [2]" w:date="2017-06-04T23:39:00Z">
          <w:pPr>
            <w:pStyle w:val="ListParagraph"/>
            <w:numPr>
              <w:numId w:val="9"/>
            </w:numPr>
            <w:ind w:hanging="360"/>
          </w:pPr>
        </w:pPrChange>
      </w:pPr>
      <w:ins w:id="1335" w:author="Brad Scherer [2]" w:date="2017-06-04T23:44:00Z">
        <w:r w:rsidRPr="0027023E">
          <w:rPr>
            <w:rFonts w:asciiTheme="minorHAnsi" w:hAnsiTheme="minorHAnsi"/>
            <w:noProof/>
            <w:rPrChange w:id="1336" w:author="Brad Scherer" w:date="2017-06-20T16:40:00Z">
              <w:rPr>
                <w:noProof/>
              </w:rPr>
            </w:rPrChange>
          </w:rPr>
          <w:lastRenderedPageBreak/>
          <w:drawing>
            <wp:inline distT="0" distB="0" distL="0" distR="0" wp14:anchorId="53FC85E0" wp14:editId="43AAEE7B">
              <wp:extent cx="5943600" cy="2108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08835"/>
                      </a:xfrm>
                      <a:prstGeom prst="rect">
                        <a:avLst/>
                      </a:prstGeom>
                    </pic:spPr>
                  </pic:pic>
                </a:graphicData>
              </a:graphic>
            </wp:inline>
          </w:drawing>
        </w:r>
      </w:ins>
    </w:p>
    <w:p w14:paraId="193203E9" w14:textId="77777777" w:rsidR="00620318" w:rsidRPr="0027023E" w:rsidDel="3E323C37" w:rsidRDefault="00620318">
      <w:pPr>
        <w:pStyle w:val="ListParagraph"/>
        <w:rPr>
          <w:ins w:id="1337" w:author="Brad Scherer" w:date="2017-06-02T13:50:00Z"/>
          <w:del w:id="1338" w:author="Chad Jenison" w:date="2017-06-07T17:43:00Z"/>
          <w:rFonts w:asciiTheme="minorHAnsi" w:hAnsiTheme="minorHAnsi"/>
          <w:rPrChange w:id="1339" w:author="Brad Scherer" w:date="2017-06-20T16:40:00Z">
            <w:rPr>
              <w:ins w:id="1340" w:author="Brad Scherer" w:date="2017-06-02T13:50:00Z"/>
              <w:del w:id="1341" w:author="Chad Jenison" w:date="2017-06-07T17:43:00Z"/>
            </w:rPr>
          </w:rPrChange>
        </w:rPr>
        <w:pPrChange w:id="1342" w:author="Brad Scherer [2]" w:date="2017-06-04T23:39:00Z">
          <w:pPr>
            <w:pStyle w:val="ListParagraph"/>
            <w:numPr>
              <w:numId w:val="9"/>
            </w:numPr>
            <w:ind w:hanging="360"/>
          </w:pPr>
        </w:pPrChange>
      </w:pPr>
    </w:p>
    <w:p w14:paraId="76C9B8C6" w14:textId="0DFF0646" w:rsidR="00C44981" w:rsidRPr="0027023E" w:rsidDel="3E323C37" w:rsidRDefault="0030084F">
      <w:pPr>
        <w:pStyle w:val="ListParagraph"/>
        <w:rPr>
          <w:del w:id="1343" w:author="Chad Jenison" w:date="2017-06-07T17:43:00Z"/>
          <w:rFonts w:asciiTheme="minorHAnsi" w:hAnsiTheme="minorHAnsi"/>
          <w:rPrChange w:id="1344" w:author="Brad Scherer" w:date="2017-06-20T16:40:00Z">
            <w:rPr>
              <w:del w:id="1345" w:author="Chad Jenison" w:date="2017-06-07T17:43:00Z"/>
            </w:rPr>
          </w:rPrChange>
        </w:rPr>
        <w:pPrChange w:id="1346" w:author="Chad Jenison" w:date="2017-06-07T16:56:00Z">
          <w:pPr>
            <w:pStyle w:val="ListParagraph"/>
            <w:numPr>
              <w:numId w:val="9"/>
            </w:numPr>
            <w:ind w:hanging="360"/>
          </w:pPr>
        </w:pPrChange>
      </w:pPr>
      <w:ins w:id="1347" w:author="Jack Fenimore" w:date="2017-06-05T12:22:00Z">
        <w:del w:id="1348" w:author="Chad Jenison" w:date="2017-06-07T17:43:00Z">
          <w:r w:rsidRPr="0027023E" w:rsidDel="3E323C37">
            <w:rPr>
              <w:rFonts w:asciiTheme="minorHAnsi" w:hAnsiTheme="minorHAnsi"/>
            </w:rPr>
            <w:delText xml:space="preserve">Question: </w:delText>
          </w:r>
        </w:del>
      </w:ins>
      <w:del w:id="1349" w:author="Chad Jenison" w:date="2017-06-07T17:43:00Z">
        <w:r w:rsidR="005C5CC4" w:rsidRPr="0027023E" w:rsidDel="3E323C37">
          <w:rPr>
            <w:rFonts w:asciiTheme="minorHAnsi" w:hAnsiTheme="minorHAnsi"/>
          </w:rPr>
          <w:delText xml:space="preserve">From the request can you see something else that could cause an ASM violation?  Hint: headers.  </w:delText>
        </w:r>
      </w:del>
    </w:p>
    <w:p w14:paraId="3F395872" w14:textId="77777777" w:rsidR="00D35201" w:rsidRPr="0027023E" w:rsidDel="3E323C37" w:rsidRDefault="00D35201">
      <w:pPr>
        <w:pStyle w:val="ListParagraph"/>
        <w:rPr>
          <w:ins w:id="1350" w:author="Brad Scherer" w:date="2017-06-02T13:51:00Z"/>
          <w:del w:id="1351" w:author="Chad Jenison" w:date="2017-06-07T17:43:00Z"/>
          <w:rFonts w:asciiTheme="minorHAnsi" w:hAnsiTheme="minorHAnsi"/>
        </w:rPr>
        <w:pPrChange w:id="1352" w:author="Brad Scherer" w:date="2017-06-02T13:50:00Z">
          <w:pPr>
            <w:pStyle w:val="ListParagraph"/>
            <w:numPr>
              <w:numId w:val="9"/>
            </w:numPr>
            <w:ind w:hanging="360"/>
          </w:pPr>
        </w:pPrChange>
      </w:pPr>
    </w:p>
    <w:p w14:paraId="1602F126" w14:textId="2BA0D66F" w:rsidR="00D35201" w:rsidRPr="0027023E" w:rsidRDefault="000D1A40">
      <w:pPr>
        <w:pStyle w:val="ListParagraph"/>
        <w:rPr>
          <w:rFonts w:asciiTheme="minorHAnsi" w:hAnsiTheme="minorHAnsi"/>
          <w:rPrChange w:id="1353" w:author="Brad Scherer" w:date="2017-06-20T16:40:00Z">
            <w:rPr/>
          </w:rPrChange>
        </w:rPr>
        <w:pPrChange w:id="1354" w:author="Chad Jenison" w:date="2017-06-07T17:43:00Z">
          <w:pPr>
            <w:pStyle w:val="ListParagraph"/>
            <w:numPr>
              <w:numId w:val="9"/>
            </w:numPr>
            <w:ind w:hanging="360"/>
          </w:pPr>
        </w:pPrChange>
      </w:pPr>
      <w:ins w:id="1355" w:author="Brad Scherer [2]" w:date="2017-06-04T23:44:00Z">
        <w:del w:id="1356" w:author="Chad Jenison" w:date="2017-06-07T17:42:00Z">
          <w:r w:rsidRPr="0027023E" w:rsidDel="6B39DFA5">
            <w:rPr>
              <w:rFonts w:asciiTheme="minorHAnsi" w:hAnsiTheme="minorHAnsi"/>
              <w:noProof/>
              <w:rPrChange w:id="1357" w:author="Brad Scherer" w:date="2017-06-20T16:40:00Z">
                <w:rPr>
                  <w:noProof/>
                </w:rPr>
              </w:rPrChange>
            </w:rPr>
            <w:drawing>
              <wp:inline distT="0" distB="0" distL="0" distR="0" wp14:anchorId="1AB1A1DD" wp14:editId="2B9B513C">
                <wp:extent cx="5943600" cy="3644900"/>
                <wp:effectExtent l="0" t="0" r="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44900"/>
                        </a:xfrm>
                        <a:prstGeom prst="rect">
                          <a:avLst/>
                        </a:prstGeom>
                      </pic:spPr>
                    </pic:pic>
                  </a:graphicData>
                </a:graphic>
              </wp:inline>
            </w:drawing>
          </w:r>
        </w:del>
      </w:ins>
    </w:p>
    <w:p w14:paraId="004751A8" w14:textId="77777777" w:rsidR="0030084F" w:rsidRPr="0027023E" w:rsidRDefault="0030084F" w:rsidP="001E3511">
      <w:pPr>
        <w:pStyle w:val="F5Numlist"/>
        <w:numPr>
          <w:ilvl w:val="0"/>
          <w:numId w:val="0"/>
        </w:numPr>
        <w:ind w:left="720" w:hanging="360"/>
        <w:rPr>
          <w:ins w:id="1358" w:author="Jack Fenimore" w:date="2017-06-05T12:24:00Z"/>
          <w:rFonts w:asciiTheme="minorHAnsi" w:hAnsiTheme="minorHAnsi"/>
          <w:b/>
        </w:rPr>
      </w:pPr>
    </w:p>
    <w:p w14:paraId="294C7202" w14:textId="77777777" w:rsidR="008615C2" w:rsidRDefault="008615C2">
      <w:pPr>
        <w:pStyle w:val="F5Numlist"/>
        <w:numPr>
          <w:ilvl w:val="0"/>
          <w:numId w:val="0"/>
        </w:numPr>
        <w:ind w:left="720" w:hanging="360"/>
        <w:rPr>
          <w:ins w:id="1359" w:author="Brad Scherer" w:date="2017-06-20T16:50:00Z"/>
          <w:rFonts w:asciiTheme="minorHAnsi" w:hAnsiTheme="minorHAnsi"/>
          <w:b/>
          <w:bCs/>
          <w:sz w:val="32"/>
          <w:szCs w:val="32"/>
        </w:rPr>
      </w:pPr>
    </w:p>
    <w:p w14:paraId="74BE82A0" w14:textId="77777777" w:rsidR="008615C2" w:rsidRDefault="008615C2">
      <w:pPr>
        <w:pStyle w:val="F5Numlist"/>
        <w:numPr>
          <w:ilvl w:val="0"/>
          <w:numId w:val="0"/>
        </w:numPr>
        <w:ind w:left="720" w:hanging="360"/>
        <w:rPr>
          <w:ins w:id="1360" w:author="Brad Scherer" w:date="2017-06-20T16:50:00Z"/>
          <w:rFonts w:asciiTheme="minorHAnsi" w:hAnsiTheme="minorHAnsi"/>
          <w:b/>
          <w:bCs/>
          <w:sz w:val="32"/>
          <w:szCs w:val="32"/>
        </w:rPr>
      </w:pPr>
    </w:p>
    <w:p w14:paraId="4BA63467" w14:textId="77777777" w:rsidR="008615C2" w:rsidRDefault="008615C2">
      <w:pPr>
        <w:pStyle w:val="F5Numlist"/>
        <w:numPr>
          <w:ilvl w:val="0"/>
          <w:numId w:val="0"/>
        </w:numPr>
        <w:ind w:left="720" w:hanging="360"/>
        <w:rPr>
          <w:ins w:id="1361" w:author="Brad Scherer" w:date="2017-06-20T16:50:00Z"/>
          <w:rFonts w:asciiTheme="minorHAnsi" w:hAnsiTheme="minorHAnsi"/>
          <w:b/>
          <w:bCs/>
          <w:sz w:val="32"/>
          <w:szCs w:val="32"/>
        </w:rPr>
      </w:pPr>
    </w:p>
    <w:p w14:paraId="42352C0F" w14:textId="77777777" w:rsidR="008615C2" w:rsidRDefault="008615C2">
      <w:pPr>
        <w:pStyle w:val="F5Numlist"/>
        <w:numPr>
          <w:ilvl w:val="0"/>
          <w:numId w:val="0"/>
        </w:numPr>
        <w:ind w:left="720" w:hanging="360"/>
        <w:rPr>
          <w:ins w:id="1362" w:author="Brad Scherer" w:date="2017-06-20T16:50:00Z"/>
          <w:rFonts w:asciiTheme="minorHAnsi" w:hAnsiTheme="minorHAnsi"/>
          <w:b/>
          <w:bCs/>
          <w:sz w:val="32"/>
          <w:szCs w:val="32"/>
        </w:rPr>
      </w:pPr>
    </w:p>
    <w:p w14:paraId="0CE810B9" w14:textId="77777777" w:rsidR="008615C2" w:rsidRDefault="008615C2">
      <w:pPr>
        <w:pStyle w:val="F5Numlist"/>
        <w:numPr>
          <w:ilvl w:val="0"/>
          <w:numId w:val="0"/>
        </w:numPr>
        <w:ind w:left="720" w:hanging="360"/>
        <w:rPr>
          <w:ins w:id="1363" w:author="Brad Scherer" w:date="2017-06-20T16:50:00Z"/>
          <w:rFonts w:asciiTheme="minorHAnsi" w:hAnsiTheme="minorHAnsi"/>
          <w:b/>
          <w:bCs/>
          <w:sz w:val="32"/>
          <w:szCs w:val="32"/>
        </w:rPr>
      </w:pPr>
    </w:p>
    <w:p w14:paraId="6FE503F0" w14:textId="69B8B98A" w:rsidR="001E3511" w:rsidRPr="0027023E" w:rsidRDefault="001E3511">
      <w:pPr>
        <w:pStyle w:val="F5Numlist"/>
        <w:numPr>
          <w:ilvl w:val="0"/>
          <w:numId w:val="0"/>
        </w:numPr>
        <w:ind w:left="720" w:hanging="360"/>
        <w:rPr>
          <w:rFonts w:asciiTheme="minorHAnsi" w:hAnsiTheme="minorHAnsi"/>
          <w:b/>
          <w:bCs/>
          <w:sz w:val="32"/>
          <w:szCs w:val="32"/>
          <w:rPrChange w:id="1364" w:author="Brad Scherer" w:date="2017-06-20T16:40:00Z">
            <w:rPr>
              <w:rFonts w:asciiTheme="minorHAnsi" w:hAnsiTheme="minorHAnsi"/>
              <w:b/>
              <w:bCs/>
            </w:rPr>
          </w:rPrChange>
        </w:rPr>
      </w:pPr>
      <w:r w:rsidRPr="0027023E">
        <w:rPr>
          <w:rFonts w:asciiTheme="minorHAnsi" w:hAnsiTheme="minorHAnsi"/>
          <w:b/>
          <w:bCs/>
          <w:sz w:val="32"/>
          <w:szCs w:val="32"/>
          <w:rPrChange w:id="1365" w:author="Brad Scherer" w:date="2017-06-20T16:40:00Z">
            <w:rPr>
              <w:rFonts w:asciiTheme="minorHAnsi" w:hAnsiTheme="minorHAnsi"/>
              <w:b/>
              <w:bCs/>
            </w:rPr>
          </w:rPrChange>
        </w:rPr>
        <w:t>SQL Injection</w:t>
      </w:r>
    </w:p>
    <w:p w14:paraId="508F2C45" w14:textId="77777777" w:rsidR="001E3511" w:rsidRPr="0027023E" w:rsidRDefault="001E3511" w:rsidP="001E3511">
      <w:pPr>
        <w:rPr>
          <w:rFonts w:asciiTheme="minorHAnsi" w:hAnsiTheme="minorHAnsi"/>
        </w:rPr>
      </w:pPr>
    </w:p>
    <w:p w14:paraId="3094133D" w14:textId="77777777" w:rsidR="008615C2" w:rsidRDefault="00A418D6">
      <w:pPr>
        <w:pStyle w:val="ListParagraph"/>
        <w:numPr>
          <w:ilvl w:val="0"/>
          <w:numId w:val="66"/>
        </w:numPr>
        <w:rPr>
          <w:ins w:id="1366" w:author="Brad Scherer" w:date="2017-06-20T16:50:00Z"/>
          <w:rFonts w:asciiTheme="minorHAnsi" w:hAnsiTheme="minorHAnsi"/>
        </w:rPr>
        <w:pPrChange w:id="1367" w:author="Chad Jenison" w:date="2017-06-07T17:47:00Z">
          <w:pPr/>
        </w:pPrChange>
      </w:pPr>
      <w:del w:id="1368" w:author="Chad Jenison" w:date="2017-06-07T17:43:00Z">
        <w:r w:rsidRPr="0027023E" w:rsidDel="7E35A0EF">
          <w:rPr>
            <w:rFonts w:asciiTheme="minorHAnsi" w:hAnsiTheme="minorHAnsi"/>
          </w:rPr>
          <w:delText xml:space="preserve">Open a new Private Browsing </w:delText>
        </w:r>
      </w:del>
      <w:ins w:id="1369" w:author="Chad Jenison" w:date="2017-06-07T17:44:00Z">
        <w:r w:rsidR="790D5D0D" w:rsidRPr="0027023E">
          <w:rPr>
            <w:rFonts w:asciiTheme="minorHAnsi" w:hAnsiTheme="minorHAnsi"/>
            <w:rPrChange w:id="1370" w:author="Brad Scherer" w:date="2017-06-20T16:40:00Z">
              <w:rPr/>
            </w:rPrChange>
          </w:rPr>
          <w:t xml:space="preserve">From your Firefox window, </w:t>
        </w:r>
      </w:ins>
      <w:ins w:id="1371" w:author="Chad Jenison" w:date="2017-06-07T17:45:00Z">
        <w:r w:rsidR="04AA350D" w:rsidRPr="0027023E">
          <w:rPr>
            <w:rFonts w:asciiTheme="minorHAnsi" w:hAnsiTheme="minorHAnsi"/>
            <w:rPrChange w:id="1372" w:author="Brad Scherer" w:date="2017-06-20T16:40:00Z">
              <w:rPr/>
            </w:rPrChange>
          </w:rPr>
          <w:t>o</w:t>
        </w:r>
      </w:ins>
      <w:ins w:id="1373" w:author="Chad Jenison" w:date="2017-06-07T17:46:00Z">
        <w:r w:rsidR="23F7CF75" w:rsidRPr="0027023E">
          <w:rPr>
            <w:rFonts w:asciiTheme="minorHAnsi" w:hAnsiTheme="minorHAnsi"/>
            <w:rPrChange w:id="1374" w:author="Brad Scherer" w:date="2017-06-20T16:40:00Z">
              <w:rPr/>
            </w:rPrChange>
          </w:rPr>
          <w:t xml:space="preserve">pen a New Private Window as shown in </w:t>
        </w:r>
        <w:del w:id="1375" w:author="Brad Scherer [2]" w:date="2017-06-19T00:18:00Z">
          <w:r w:rsidR="23F7CF75" w:rsidRPr="0027023E" w:rsidDel="00187F18">
            <w:rPr>
              <w:rFonts w:asciiTheme="minorHAnsi" w:hAnsiTheme="minorHAnsi"/>
              <w:rPrChange w:id="1376" w:author="Brad Scherer" w:date="2017-06-20T16:40:00Z">
                <w:rPr/>
              </w:rPrChange>
            </w:rPr>
            <w:delText>teh</w:delText>
          </w:r>
        </w:del>
      </w:ins>
      <w:ins w:id="1377" w:author="Brad Scherer [2]" w:date="2017-06-19T00:18:00Z">
        <w:r w:rsidR="00187F18" w:rsidRPr="0027023E">
          <w:rPr>
            <w:rFonts w:asciiTheme="minorHAnsi" w:hAnsiTheme="minorHAnsi"/>
          </w:rPr>
          <w:t>the</w:t>
        </w:r>
      </w:ins>
      <w:ins w:id="1378" w:author="Chad Jenison" w:date="2017-06-07T17:46:00Z">
        <w:r w:rsidR="23F7CF75" w:rsidRPr="0027023E">
          <w:rPr>
            <w:rFonts w:asciiTheme="minorHAnsi" w:hAnsiTheme="minorHAnsi"/>
            <w:rPrChange w:id="1379" w:author="Brad Scherer" w:date="2017-06-20T16:40:00Z">
              <w:rPr/>
            </w:rPrChange>
          </w:rPr>
          <w:t xml:space="preserve"> screenshot and then open URL:</w:t>
        </w:r>
      </w:ins>
      <w:del w:id="1380" w:author="Chad Jenison" w:date="2017-06-07T17:45:00Z">
        <w:r w:rsidRPr="0027023E" w:rsidDel="04AA350D">
          <w:rPr>
            <w:rFonts w:asciiTheme="minorHAnsi" w:hAnsiTheme="minorHAnsi"/>
          </w:rPr>
          <w:delText>window</w:delText>
        </w:r>
      </w:del>
      <w:commentRangeStart w:id="1381"/>
      <w:r w:rsidRPr="0027023E">
        <w:rPr>
          <w:rFonts w:asciiTheme="minorHAnsi" w:hAnsiTheme="minorHAnsi"/>
        </w:rPr>
        <w:t xml:space="preserve"> </w:t>
      </w:r>
      <w:del w:id="1382" w:author="Chad Jenison" w:date="2017-06-07T17:45:00Z">
        <w:r w:rsidRPr="008615C2" w:rsidDel="04AA350D">
          <w:rPr>
            <w:rFonts w:asciiTheme="minorHAnsi" w:hAnsiTheme="minorHAnsi"/>
            <w:b/>
            <w:rPrChange w:id="1383" w:author="Brad Scherer" w:date="2017-06-20T16:50:00Z">
              <w:rPr>
                <w:rFonts w:asciiTheme="minorHAnsi" w:hAnsiTheme="minorHAnsi"/>
              </w:rPr>
            </w:rPrChange>
          </w:rPr>
          <w:delText xml:space="preserve">and go to </w:delText>
        </w:r>
      </w:del>
      <w:ins w:id="1384" w:author="Brad Scherer [2]" w:date="2017-06-05T22:31:00Z">
        <w:r w:rsidR="00AA0388" w:rsidRPr="008615C2">
          <w:rPr>
            <w:rFonts w:asciiTheme="minorHAnsi" w:hAnsiTheme="minorHAnsi"/>
            <w:b/>
            <w:rPrChange w:id="1385" w:author="Brad Scherer" w:date="2017-06-20T16:50:00Z">
              <w:rPr>
                <w:rFonts w:asciiTheme="minorHAnsi" w:hAnsiTheme="minorHAnsi"/>
              </w:rPr>
            </w:rPrChange>
          </w:rPr>
          <w:t>https://</w:t>
        </w:r>
      </w:ins>
      <w:del w:id="1386" w:author="Brad Scherer [2]" w:date="2017-06-05T22:31:00Z">
        <w:r w:rsidR="002B33B0" w:rsidRPr="008615C2" w:rsidDel="00AA0388">
          <w:rPr>
            <w:b/>
            <w:rPrChange w:id="1387" w:author="Brad Scherer" w:date="2017-06-20T16:50:00Z">
              <w:rPr>
                <w:rStyle w:val="Hyperlink"/>
                <w:rFonts w:asciiTheme="minorHAnsi" w:hAnsiTheme="minorHAnsi"/>
              </w:rPr>
            </w:rPrChange>
          </w:rPr>
          <w:fldChar w:fldCharType="begin"/>
        </w:r>
        <w:r w:rsidR="002B33B0" w:rsidRPr="008615C2" w:rsidDel="00AA0388">
          <w:rPr>
            <w:rFonts w:asciiTheme="minorHAnsi" w:hAnsiTheme="minorHAnsi"/>
            <w:b/>
            <w:rPrChange w:id="1388" w:author="Brad Scherer" w:date="2017-06-20T16:50:00Z">
              <w:rPr/>
            </w:rPrChange>
          </w:rPr>
          <w:delInstrText xml:space="preserve"> HYPERLINK "http://auction.f5.com" </w:delInstrText>
        </w:r>
        <w:r w:rsidR="002B33B0" w:rsidRPr="008615C2" w:rsidDel="00AA0388">
          <w:rPr>
            <w:b/>
            <w:rPrChange w:id="1389" w:author="Brad Scherer" w:date="2017-06-20T16:50:00Z">
              <w:rPr>
                <w:rStyle w:val="Hyperlink"/>
                <w:rFonts w:asciiTheme="minorHAnsi" w:hAnsiTheme="minorHAnsi"/>
              </w:rPr>
            </w:rPrChange>
          </w:rPr>
          <w:fldChar w:fldCharType="separate"/>
        </w:r>
        <w:r w:rsidRPr="008615C2" w:rsidDel="00AA0388">
          <w:rPr>
            <w:rStyle w:val="Hyperlink"/>
            <w:rFonts w:asciiTheme="minorHAnsi" w:hAnsiTheme="minorHAnsi"/>
            <w:b/>
            <w:rPrChange w:id="1390" w:author="Brad Scherer" w:date="2017-06-20T16:50:00Z">
              <w:rPr>
                <w:rStyle w:val="Hyperlink"/>
                <w:rFonts w:asciiTheme="minorHAnsi" w:hAnsiTheme="minorHAnsi"/>
              </w:rPr>
            </w:rPrChange>
          </w:rPr>
          <w:delText>http://auction.f5.com</w:delText>
        </w:r>
        <w:r w:rsidR="002B33B0" w:rsidRPr="008615C2" w:rsidDel="00AA0388">
          <w:rPr>
            <w:rStyle w:val="Hyperlink"/>
            <w:rFonts w:asciiTheme="minorHAnsi" w:hAnsiTheme="minorHAnsi"/>
            <w:b/>
            <w:rPrChange w:id="1391" w:author="Brad Scherer" w:date="2017-06-20T16:50:00Z">
              <w:rPr>
                <w:rStyle w:val="Hyperlink"/>
                <w:rFonts w:asciiTheme="minorHAnsi" w:hAnsiTheme="minorHAnsi"/>
              </w:rPr>
            </w:rPrChange>
          </w:rPr>
          <w:fldChar w:fldCharType="end"/>
        </w:r>
      </w:del>
      <w:ins w:id="1392" w:author="Brad Scherer [2]" w:date="2017-06-05T22:31:00Z">
        <w:r w:rsidR="00AA0388" w:rsidRPr="008615C2">
          <w:rPr>
            <w:b/>
            <w:rPrChange w:id="1393" w:author="Brad Scherer" w:date="2017-06-20T16:50:00Z">
              <w:rPr>
                <w:rStyle w:val="Hyperlink"/>
                <w:rFonts w:asciiTheme="minorHAnsi" w:hAnsiTheme="minorHAnsi"/>
              </w:rPr>
            </w:rPrChange>
          </w:rPr>
          <w:t>hackazon.f5.demo.com</w:t>
        </w:r>
      </w:ins>
      <w:ins w:id="1394" w:author="Chad Jenison" w:date="2017-06-07T17:46:00Z">
        <w:r w:rsidR="23F7CF75" w:rsidRPr="0027023E">
          <w:rPr>
            <w:rFonts w:asciiTheme="minorHAnsi" w:hAnsiTheme="minorHAnsi"/>
          </w:rPr>
          <w:t xml:space="preserve"> using the </w:t>
        </w:r>
      </w:ins>
      <w:proofErr w:type="spellStart"/>
      <w:ins w:id="1395" w:author="Chad Jenison" w:date="2017-06-07T17:47:00Z">
        <w:r w:rsidR="703FE0ED" w:rsidRPr="0027023E">
          <w:rPr>
            <w:rFonts w:asciiTheme="minorHAnsi" w:hAnsiTheme="minorHAnsi"/>
          </w:rPr>
          <w:t>H</w:t>
        </w:r>
        <w:r w:rsidR="213318C8" w:rsidRPr="0027023E">
          <w:rPr>
            <w:rFonts w:asciiTheme="minorHAnsi" w:hAnsiTheme="minorHAnsi"/>
          </w:rPr>
          <w:t>ackazon</w:t>
        </w:r>
        <w:proofErr w:type="spellEnd"/>
        <w:r w:rsidR="213318C8" w:rsidRPr="0027023E">
          <w:rPr>
            <w:rFonts w:asciiTheme="minorHAnsi" w:hAnsiTheme="minorHAnsi"/>
          </w:rPr>
          <w:t xml:space="preserve"> </w:t>
        </w:r>
      </w:ins>
      <w:ins w:id="1396" w:author="Chad Jenison" w:date="2017-06-07T17:46:00Z">
        <w:r w:rsidR="23F7CF75" w:rsidRPr="0027023E">
          <w:rPr>
            <w:rFonts w:asciiTheme="minorHAnsi" w:hAnsiTheme="minorHAnsi"/>
          </w:rPr>
          <w:t>shortcu</w:t>
        </w:r>
        <w:r w:rsidR="19256BF6" w:rsidRPr="0027023E">
          <w:rPr>
            <w:rFonts w:asciiTheme="minorHAnsi" w:hAnsiTheme="minorHAnsi"/>
          </w:rPr>
          <w:t>t in the toolbar.</w:t>
        </w:r>
      </w:ins>
      <w:commentRangeEnd w:id="1381"/>
    </w:p>
    <w:p w14:paraId="6B27DBEA" w14:textId="3BB2E12E" w:rsidR="005C5CC4" w:rsidDel="008615C2" w:rsidRDefault="00A418D6">
      <w:pPr>
        <w:pStyle w:val="ListParagraph"/>
        <w:ind w:left="1440" w:firstLine="720"/>
        <w:rPr>
          <w:del w:id="1397" w:author="Chad Jenison" w:date="2017-06-07T17:46:00Z"/>
          <w:rFonts w:asciiTheme="minorHAnsi" w:hAnsiTheme="minorHAnsi"/>
        </w:rPr>
        <w:pPrChange w:id="1398" w:author="Brad Scherer" w:date="2017-06-20T16:50:00Z">
          <w:pPr/>
        </w:pPrChange>
      </w:pPr>
      <w:r w:rsidRPr="0027023E">
        <w:rPr>
          <w:rStyle w:val="CommentReference"/>
          <w:rFonts w:asciiTheme="minorHAnsi" w:hAnsiTheme="minorHAnsi"/>
          <w:rPrChange w:id="1399" w:author="Brad Scherer" w:date="2017-06-20T16:40:00Z">
            <w:rPr>
              <w:rStyle w:val="CommentReference"/>
            </w:rPr>
          </w:rPrChange>
        </w:rPr>
        <w:commentReference w:id="1381"/>
      </w:r>
      <w:ins w:id="1400" w:author="Chad Jenison" w:date="2017-06-07T17:46:00Z">
        <w:r w:rsidRPr="0027023E">
          <w:rPr>
            <w:rFonts w:asciiTheme="minorHAnsi" w:hAnsiTheme="minorHAnsi"/>
            <w:noProof/>
            <w:rPrChange w:id="1401" w:author="Brad Scherer" w:date="2017-06-20T16:40:00Z">
              <w:rPr>
                <w:noProof/>
              </w:rPr>
            </w:rPrChange>
          </w:rPr>
          <w:drawing>
            <wp:inline distT="0" distB="0" distL="0" distR="0" wp14:anchorId="6A3FF14A" wp14:editId="4C89841F">
              <wp:extent cx="2686050" cy="2132052"/>
              <wp:effectExtent l="0" t="0" r="0" b="0"/>
              <wp:docPr id="1717055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2686050" cy="2132052"/>
                      </a:xfrm>
                      <a:prstGeom prst="rect">
                        <a:avLst/>
                      </a:prstGeom>
                    </pic:spPr>
                  </pic:pic>
                </a:graphicData>
              </a:graphic>
            </wp:inline>
          </w:drawing>
        </w:r>
      </w:ins>
    </w:p>
    <w:p w14:paraId="286A6C04" w14:textId="77777777" w:rsidR="008615C2" w:rsidRPr="0027023E" w:rsidRDefault="008615C2">
      <w:pPr>
        <w:pStyle w:val="ListParagraph"/>
        <w:ind w:left="1440" w:firstLine="720"/>
        <w:rPr>
          <w:ins w:id="1402" w:author="Brad Scherer" w:date="2017-06-20T16:50:00Z"/>
          <w:rFonts w:asciiTheme="minorHAnsi" w:hAnsiTheme="minorHAnsi"/>
          <w:rPrChange w:id="1403" w:author="Brad Scherer" w:date="2017-06-20T16:40:00Z">
            <w:rPr>
              <w:ins w:id="1404" w:author="Brad Scherer" w:date="2017-06-20T16:50:00Z"/>
            </w:rPr>
          </w:rPrChange>
        </w:rPr>
        <w:pPrChange w:id="1405" w:author="Brad Scherer" w:date="2017-06-20T16:50:00Z">
          <w:pPr>
            <w:pStyle w:val="ListParagraph"/>
            <w:numPr>
              <w:numId w:val="9"/>
            </w:numPr>
            <w:ind w:hanging="360"/>
          </w:pPr>
        </w:pPrChange>
      </w:pPr>
    </w:p>
    <w:p w14:paraId="18D409C2" w14:textId="149CF890" w:rsidR="19256BF6" w:rsidRPr="0027023E" w:rsidRDefault="19256BF6">
      <w:pPr>
        <w:pStyle w:val="ListParagraph"/>
        <w:ind w:left="1440" w:firstLine="720"/>
        <w:rPr>
          <w:rFonts w:asciiTheme="minorHAnsi" w:hAnsiTheme="minorHAnsi"/>
          <w:rPrChange w:id="1406" w:author="Brad Scherer" w:date="2017-06-20T16:40:00Z">
            <w:rPr/>
          </w:rPrChange>
        </w:rPr>
        <w:pPrChange w:id="1407" w:author="Brad Scherer" w:date="2017-06-20T16:50:00Z">
          <w:pPr/>
        </w:pPrChange>
      </w:pPr>
    </w:p>
    <w:p w14:paraId="05EB7477" w14:textId="33F2BE8A" w:rsidR="007708F5" w:rsidRPr="0027023E" w:rsidRDefault="00DA0FB1">
      <w:pPr>
        <w:pStyle w:val="ListParagraph"/>
        <w:numPr>
          <w:ilvl w:val="0"/>
          <w:numId w:val="66"/>
        </w:numPr>
        <w:rPr>
          <w:rFonts w:asciiTheme="minorHAnsi" w:hAnsiTheme="minorHAnsi"/>
          <w:rPrChange w:id="1408" w:author="Brad Scherer" w:date="2017-06-20T16:40:00Z">
            <w:rPr/>
          </w:rPrChange>
        </w:rPr>
        <w:pPrChange w:id="1409" w:author="Chad Jenison" w:date="2017-06-07T16:56:00Z">
          <w:pPr>
            <w:pStyle w:val="ListParagraph"/>
            <w:numPr>
              <w:numId w:val="9"/>
            </w:numPr>
            <w:ind w:hanging="360"/>
          </w:pPr>
        </w:pPrChange>
      </w:pPr>
      <w:r w:rsidRPr="0027023E">
        <w:rPr>
          <w:rFonts w:asciiTheme="minorHAnsi" w:hAnsiTheme="minorHAnsi"/>
        </w:rPr>
        <w:t>In the top right click “Sign In” and type in the following string in the us</w:t>
      </w:r>
      <w:r w:rsidR="007708F5" w:rsidRPr="0027023E">
        <w:rPr>
          <w:rFonts w:asciiTheme="minorHAnsi" w:hAnsiTheme="minorHAnsi"/>
        </w:rPr>
        <w:t>ername field</w:t>
      </w:r>
      <w:r w:rsidR="00A418D6" w:rsidRPr="0027023E">
        <w:rPr>
          <w:rFonts w:asciiTheme="minorHAnsi" w:hAnsiTheme="minorHAnsi"/>
        </w:rPr>
        <w:t xml:space="preserve">: </w:t>
      </w:r>
      <w:ins w:id="1410" w:author="Jack Fenimore [2]" w:date="2017-06-02T12:52:00Z">
        <w:r w:rsidR="004B13C1" w:rsidRPr="0027023E">
          <w:rPr>
            <w:rFonts w:asciiTheme="minorHAnsi" w:hAnsiTheme="minorHAnsi"/>
          </w:rPr>
          <w:t>“</w:t>
        </w:r>
      </w:ins>
      <w:bookmarkStart w:id="1411" w:name="OLE_LINK6"/>
      <w:bookmarkStart w:id="1412" w:name="OLE_LINK7"/>
      <w:r w:rsidR="00A418D6" w:rsidRPr="0027023E">
        <w:rPr>
          <w:rFonts w:asciiTheme="minorHAnsi" w:hAnsiTheme="minorHAnsi"/>
          <w:b/>
          <w:bCs/>
          <w:rPrChange w:id="1413" w:author="Brad Scherer" w:date="2017-06-20T16:40:00Z">
            <w:rPr>
              <w:rFonts w:asciiTheme="minorHAnsi" w:hAnsiTheme="minorHAnsi"/>
            </w:rPr>
          </w:rPrChange>
        </w:rPr>
        <w:t>or 1=1#</w:t>
      </w:r>
      <w:bookmarkEnd w:id="1411"/>
      <w:bookmarkEnd w:id="1412"/>
      <w:ins w:id="1414" w:author="Jack Fenimore [2]" w:date="2017-06-02T12:52:00Z">
        <w:r w:rsidR="004B13C1" w:rsidRPr="0027023E">
          <w:rPr>
            <w:rFonts w:asciiTheme="minorHAnsi" w:hAnsiTheme="minorHAnsi"/>
          </w:rPr>
          <w:t>”</w:t>
        </w:r>
      </w:ins>
      <w:r w:rsidRPr="0027023E">
        <w:rPr>
          <w:rFonts w:asciiTheme="minorHAnsi" w:hAnsiTheme="minorHAnsi"/>
        </w:rPr>
        <w:t xml:space="preserve"> </w:t>
      </w:r>
      <w:r w:rsidR="00A418D6" w:rsidRPr="0027023E">
        <w:rPr>
          <w:rFonts w:asciiTheme="minorHAnsi" w:hAnsiTheme="minorHAnsi"/>
        </w:rPr>
        <w:t>E</w:t>
      </w:r>
      <w:r w:rsidRPr="0027023E">
        <w:rPr>
          <w:rFonts w:asciiTheme="minorHAnsi" w:hAnsiTheme="minorHAnsi"/>
        </w:rPr>
        <w:t xml:space="preserve">nter “a” in the password field, </w:t>
      </w:r>
      <w:r w:rsidR="007708F5" w:rsidRPr="0027023E">
        <w:rPr>
          <w:rFonts w:asciiTheme="minorHAnsi" w:hAnsiTheme="minorHAnsi"/>
        </w:rPr>
        <w:t xml:space="preserve">and click </w:t>
      </w:r>
      <w:r w:rsidRPr="0027023E">
        <w:rPr>
          <w:rFonts w:asciiTheme="minorHAnsi" w:hAnsiTheme="minorHAnsi"/>
        </w:rPr>
        <w:t>Sign In.</w:t>
      </w:r>
      <w:ins w:id="1415" w:author="Jack Fenimore [2]" w:date="2017-06-02T12:52:00Z">
        <w:r w:rsidR="004B13C1" w:rsidRPr="0027023E">
          <w:rPr>
            <w:rFonts w:asciiTheme="minorHAnsi" w:hAnsiTheme="minorHAnsi"/>
          </w:rPr>
          <w:t xml:space="preserve"> (Without quotes)</w:t>
        </w:r>
      </w:ins>
    </w:p>
    <w:p w14:paraId="3078E4FA" w14:textId="7CE39B53" w:rsidR="00DA0FB1" w:rsidRPr="0027023E" w:rsidRDefault="00DA0FB1" w:rsidP="00BE77B1">
      <w:pPr>
        <w:rPr>
          <w:rFonts w:asciiTheme="minorHAnsi" w:hAnsiTheme="minorHAnsi"/>
        </w:rPr>
      </w:pPr>
    </w:p>
    <w:p w14:paraId="06C2ECF8" w14:textId="6FC3749D" w:rsidR="00B65009" w:rsidRPr="0027023E" w:rsidRDefault="00B65009" w:rsidP="00BE77B1">
      <w:pPr>
        <w:rPr>
          <w:rFonts w:asciiTheme="minorHAnsi" w:hAnsiTheme="minorHAnsi"/>
          <w:noProof/>
        </w:rPr>
      </w:pPr>
      <w:r w:rsidRPr="0027023E">
        <w:rPr>
          <w:rFonts w:asciiTheme="minorHAnsi" w:hAnsiTheme="minorHAnsi"/>
        </w:rPr>
        <w:lastRenderedPageBreak/>
        <w:tab/>
      </w:r>
      <w:r w:rsidR="00522288" w:rsidRPr="0027023E">
        <w:rPr>
          <w:rFonts w:asciiTheme="minorHAnsi" w:hAnsiTheme="minorHAnsi"/>
          <w:noProof/>
        </w:rPr>
        <w:drawing>
          <wp:inline distT="0" distB="0" distL="0" distR="0" wp14:anchorId="2DFCDE5C" wp14:editId="5CBC0BA9">
            <wp:extent cx="2486301" cy="1852507"/>
            <wp:effectExtent l="0" t="0" r="317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9904" cy="1855191"/>
                    </a:xfrm>
                    <a:prstGeom prst="rect">
                      <a:avLst/>
                    </a:prstGeom>
                  </pic:spPr>
                </pic:pic>
              </a:graphicData>
            </a:graphic>
          </wp:inline>
        </w:drawing>
      </w:r>
    </w:p>
    <w:p w14:paraId="02F4E0A3" w14:textId="77777777" w:rsidR="00DA0FB1" w:rsidRPr="0027023E" w:rsidRDefault="00DA0FB1" w:rsidP="00BE77B1">
      <w:pPr>
        <w:rPr>
          <w:rFonts w:asciiTheme="minorHAnsi" w:hAnsiTheme="minorHAnsi"/>
        </w:rPr>
      </w:pPr>
    </w:p>
    <w:p w14:paraId="40363BD3" w14:textId="6B1A67A5" w:rsidR="002E318E" w:rsidRDefault="008615C2">
      <w:pPr>
        <w:pStyle w:val="ListParagraph"/>
        <w:rPr>
          <w:ins w:id="1416" w:author="Brad Scherer" w:date="2017-06-20T16:51:00Z"/>
          <w:rFonts w:asciiTheme="minorHAnsi" w:hAnsiTheme="minorHAnsi"/>
        </w:rPr>
        <w:pPrChange w:id="1417" w:author="Brad Scherer" w:date="2017-06-20T16:51:00Z">
          <w:pPr>
            <w:pStyle w:val="ListParagraph"/>
            <w:numPr>
              <w:numId w:val="9"/>
            </w:numPr>
            <w:ind w:hanging="360"/>
          </w:pPr>
        </w:pPrChange>
      </w:pPr>
      <w:ins w:id="1418" w:author="Brad Scherer" w:date="2017-06-20T16:51:00Z">
        <w:r w:rsidRPr="008615C2">
          <w:rPr>
            <w:rFonts w:asciiTheme="minorHAnsi" w:hAnsiTheme="minorHAnsi"/>
            <w:b/>
            <w:rPrChange w:id="1419" w:author="Brad Scherer" w:date="2017-06-20T16:51:00Z">
              <w:rPr>
                <w:rFonts w:asciiTheme="minorHAnsi" w:hAnsiTheme="minorHAnsi"/>
              </w:rPr>
            </w:rPrChange>
          </w:rPr>
          <w:t xml:space="preserve">Question: </w:t>
        </w:r>
      </w:ins>
      <w:commentRangeStart w:id="1420"/>
      <w:r w:rsidR="00D91350" w:rsidRPr="0027023E">
        <w:rPr>
          <w:rFonts w:asciiTheme="minorHAnsi" w:hAnsiTheme="minorHAnsi"/>
        </w:rPr>
        <w:t>Did you receive the block page?  If not, why do you think you were not blocked?</w:t>
      </w:r>
      <w:ins w:id="1421" w:author="Chad Jenison" w:date="2017-06-07T17:48:00Z">
        <w:r w:rsidR="18A110BB" w:rsidRPr="0027023E">
          <w:rPr>
            <w:rFonts w:asciiTheme="minorHAnsi" w:hAnsiTheme="minorHAnsi"/>
          </w:rPr>
          <w:t xml:space="preserve"> (</w:t>
        </w:r>
      </w:ins>
      <w:ins w:id="1422" w:author="Chad Jenison" w:date="2017-06-07T17:56:00Z">
        <w:r w:rsidR="087C74A1" w:rsidRPr="0027023E">
          <w:rPr>
            <w:rFonts w:asciiTheme="minorHAnsi" w:hAnsiTheme="minorHAnsi"/>
            <w:i/>
            <w:iCs/>
            <w:rPrChange w:id="1423" w:author="Brad Scherer" w:date="2017-06-20T16:40:00Z">
              <w:rPr>
                <w:rFonts w:asciiTheme="minorHAnsi" w:hAnsiTheme="minorHAnsi"/>
              </w:rPr>
            </w:rPrChange>
          </w:rPr>
          <w:t>An</w:t>
        </w:r>
      </w:ins>
      <w:ins w:id="1424" w:author="Chad Jenison" w:date="2017-06-07T17:57:00Z">
        <w:r w:rsidR="50497E22" w:rsidRPr="0027023E">
          <w:rPr>
            <w:rFonts w:asciiTheme="minorHAnsi" w:hAnsiTheme="minorHAnsi"/>
            <w:i/>
            <w:iCs/>
            <w:rPrChange w:id="1425" w:author="Brad Scherer" w:date="2017-06-20T16:40:00Z">
              <w:rPr>
                <w:rFonts w:asciiTheme="minorHAnsi" w:hAnsiTheme="minorHAnsi"/>
              </w:rPr>
            </w:rPrChange>
          </w:rPr>
          <w:t>swer: At this point, we do not expect the traffic to be blocked. This will be clarified later in the lab</w:t>
        </w:r>
      </w:ins>
      <w:ins w:id="1426" w:author="Chad Jenison" w:date="2017-06-07T17:56:00Z">
        <w:r w:rsidR="087C74A1" w:rsidRPr="0027023E">
          <w:rPr>
            <w:rFonts w:asciiTheme="minorHAnsi" w:hAnsiTheme="minorHAnsi"/>
          </w:rPr>
          <w:t>)</w:t>
        </w:r>
      </w:ins>
      <w:commentRangeEnd w:id="1420"/>
      <w:r w:rsidR="00C455C5" w:rsidRPr="0027023E">
        <w:rPr>
          <w:rStyle w:val="CommentReference"/>
          <w:rFonts w:asciiTheme="minorHAnsi" w:hAnsiTheme="minorHAnsi"/>
          <w:rPrChange w:id="1427" w:author="Brad Scherer" w:date="2017-06-20T16:40:00Z">
            <w:rPr>
              <w:rStyle w:val="CommentReference"/>
            </w:rPr>
          </w:rPrChange>
        </w:rPr>
        <w:commentReference w:id="1420"/>
      </w:r>
    </w:p>
    <w:p w14:paraId="35F8F598" w14:textId="77777777" w:rsidR="008615C2" w:rsidRPr="0027023E" w:rsidRDefault="008615C2">
      <w:pPr>
        <w:pStyle w:val="ListParagraph"/>
        <w:rPr>
          <w:rFonts w:asciiTheme="minorHAnsi" w:hAnsiTheme="minorHAnsi"/>
          <w:rPrChange w:id="1428" w:author="Brad Scherer" w:date="2017-06-20T16:40:00Z">
            <w:rPr/>
          </w:rPrChange>
        </w:rPr>
        <w:pPrChange w:id="1429" w:author="Brad Scherer" w:date="2017-06-20T16:51:00Z">
          <w:pPr>
            <w:pStyle w:val="ListParagraph"/>
            <w:numPr>
              <w:numId w:val="9"/>
            </w:numPr>
            <w:ind w:hanging="360"/>
          </w:pPr>
        </w:pPrChange>
      </w:pPr>
    </w:p>
    <w:p w14:paraId="7F099A8A" w14:textId="53BE49D2" w:rsidR="007708F5" w:rsidRPr="0027023E" w:rsidRDefault="007708F5">
      <w:pPr>
        <w:pStyle w:val="ListParagraph"/>
        <w:numPr>
          <w:ilvl w:val="0"/>
          <w:numId w:val="66"/>
        </w:numPr>
        <w:rPr>
          <w:rFonts w:asciiTheme="minorHAnsi" w:hAnsiTheme="minorHAnsi"/>
          <w:rPrChange w:id="1430" w:author="Brad Scherer" w:date="2017-06-20T16:40:00Z">
            <w:rPr/>
          </w:rPrChange>
        </w:rPr>
        <w:pPrChange w:id="1431" w:author="Chad Jenison" w:date="2017-06-07T16:56:00Z">
          <w:pPr>
            <w:pStyle w:val="ListParagraph"/>
            <w:numPr>
              <w:numId w:val="9"/>
            </w:numPr>
            <w:ind w:hanging="360"/>
          </w:pPr>
        </w:pPrChange>
      </w:pPr>
      <w:r w:rsidRPr="0027023E">
        <w:rPr>
          <w:rFonts w:asciiTheme="minorHAnsi" w:hAnsiTheme="minorHAnsi"/>
          <w:rPrChange w:id="1432" w:author="Brad Scherer" w:date="2017-06-20T16:40:00Z">
            <w:rPr>
              <w:rFonts w:asciiTheme="minorHAnsi" w:hAnsiTheme="minorHAnsi"/>
              <w:sz w:val="21"/>
              <w:szCs w:val="21"/>
            </w:rPr>
          </w:rPrChange>
        </w:rPr>
        <w:t>In the Configuration Utility, open the</w:t>
      </w:r>
      <w:r w:rsidRPr="0027023E">
        <w:rPr>
          <w:rFonts w:asciiTheme="minorHAnsi" w:hAnsiTheme="minorHAnsi"/>
          <w:sz w:val="21"/>
          <w:szCs w:val="21"/>
        </w:rPr>
        <w:t xml:space="preserve"> </w:t>
      </w:r>
      <w:r w:rsidRPr="0027023E">
        <w:rPr>
          <w:rFonts w:asciiTheme="minorHAnsi" w:hAnsiTheme="minorHAnsi"/>
          <w:b/>
          <w:bCs/>
        </w:rPr>
        <w:t>Security</w:t>
      </w:r>
      <w:ins w:id="1433" w:author="Jack Fenimore" w:date="2017-06-05T12:36:00Z">
        <w:r w:rsidR="00AB0516" w:rsidRPr="0027023E">
          <w:rPr>
            <w:rFonts w:asciiTheme="minorHAnsi" w:hAnsiTheme="minorHAnsi"/>
            <w:b/>
          </w:rPr>
          <w:t xml:space="preserve"> </w:t>
        </w:r>
      </w:ins>
      <w:del w:id="1434" w:author="Jack Fenimore" w:date="2017-06-05T12:11:00Z">
        <w:r w:rsidRPr="0027023E" w:rsidDel="00870E52">
          <w:rPr>
            <w:rFonts w:asciiTheme="minorHAnsi" w:hAnsiTheme="minorHAnsi"/>
            <w:b/>
          </w:rPr>
          <w:delText>-&gt;</w:delText>
        </w:r>
      </w:del>
      <w:ins w:id="1435" w:author="Jack Fenimore" w:date="2017-06-05T12:11:00Z">
        <w:r w:rsidR="00870E52" w:rsidRPr="0027023E">
          <w:rPr>
            <w:rFonts w:asciiTheme="minorHAnsi" w:hAnsiTheme="minorHAnsi"/>
            <w:b/>
          </w:rPr>
          <w:t>&gt;</w:t>
        </w:r>
      </w:ins>
      <w:ins w:id="1436" w:author="Jack Fenimore" w:date="2017-06-05T12:36:00Z">
        <w:r w:rsidR="00AB0516" w:rsidRPr="0027023E">
          <w:rPr>
            <w:rFonts w:asciiTheme="minorHAnsi" w:hAnsiTheme="minorHAnsi"/>
            <w:b/>
          </w:rPr>
          <w:t xml:space="preserve"> </w:t>
        </w:r>
      </w:ins>
      <w:r w:rsidR="00A75964" w:rsidRPr="0027023E">
        <w:rPr>
          <w:rFonts w:asciiTheme="minorHAnsi" w:hAnsiTheme="minorHAnsi"/>
          <w:b/>
          <w:bCs/>
        </w:rPr>
        <w:t>Application Security</w:t>
      </w:r>
      <w:ins w:id="1437" w:author="Jack Fenimore" w:date="2017-06-05T12:36:00Z">
        <w:r w:rsidR="00AB0516" w:rsidRPr="0027023E">
          <w:rPr>
            <w:rFonts w:asciiTheme="minorHAnsi" w:hAnsiTheme="minorHAnsi"/>
            <w:b/>
          </w:rPr>
          <w:t xml:space="preserve"> </w:t>
        </w:r>
      </w:ins>
      <w:del w:id="1438" w:author="Jack Fenimore" w:date="2017-06-05T12:11:00Z">
        <w:r w:rsidR="00A75964" w:rsidRPr="0027023E" w:rsidDel="00870E52">
          <w:rPr>
            <w:rFonts w:asciiTheme="minorHAnsi" w:hAnsiTheme="minorHAnsi"/>
            <w:b/>
          </w:rPr>
          <w:delText>-&gt;</w:delText>
        </w:r>
      </w:del>
      <w:ins w:id="1439" w:author="Jack Fenimore" w:date="2017-06-05T12:11:00Z">
        <w:r w:rsidR="00870E52" w:rsidRPr="0027023E">
          <w:rPr>
            <w:rFonts w:asciiTheme="minorHAnsi" w:hAnsiTheme="minorHAnsi"/>
            <w:b/>
          </w:rPr>
          <w:t>&gt;</w:t>
        </w:r>
      </w:ins>
      <w:ins w:id="1440" w:author="Jack Fenimore" w:date="2017-06-05T12:36:00Z">
        <w:r w:rsidR="00AB0516" w:rsidRPr="0027023E">
          <w:rPr>
            <w:rFonts w:asciiTheme="minorHAnsi" w:hAnsiTheme="minorHAnsi"/>
            <w:b/>
          </w:rPr>
          <w:t xml:space="preserve"> </w:t>
        </w:r>
      </w:ins>
      <w:r w:rsidR="00A75964" w:rsidRPr="0027023E">
        <w:rPr>
          <w:rFonts w:asciiTheme="minorHAnsi" w:hAnsiTheme="minorHAnsi"/>
          <w:b/>
          <w:bCs/>
        </w:rPr>
        <w:t>Policy Building</w:t>
      </w:r>
      <w:ins w:id="1441" w:author="Jack Fenimore" w:date="2017-06-05T12:36:00Z">
        <w:r w:rsidR="00AB0516" w:rsidRPr="0027023E">
          <w:rPr>
            <w:rFonts w:asciiTheme="minorHAnsi" w:hAnsiTheme="minorHAnsi"/>
            <w:b/>
          </w:rPr>
          <w:t xml:space="preserve"> </w:t>
        </w:r>
      </w:ins>
      <w:del w:id="1442" w:author="Jack Fenimore" w:date="2017-06-05T12:11:00Z">
        <w:r w:rsidR="00A75964" w:rsidRPr="0027023E" w:rsidDel="00870E52">
          <w:rPr>
            <w:rFonts w:asciiTheme="minorHAnsi" w:hAnsiTheme="minorHAnsi"/>
            <w:b/>
          </w:rPr>
          <w:delText>-&gt;</w:delText>
        </w:r>
      </w:del>
      <w:ins w:id="1443" w:author="Jack Fenimore" w:date="2017-06-05T12:11:00Z">
        <w:r w:rsidR="00870E52" w:rsidRPr="0027023E">
          <w:rPr>
            <w:rFonts w:asciiTheme="minorHAnsi" w:hAnsiTheme="minorHAnsi"/>
            <w:b/>
          </w:rPr>
          <w:t>&gt;</w:t>
        </w:r>
      </w:ins>
      <w:ins w:id="1444" w:author="Jack Fenimore" w:date="2017-06-05T12:36:00Z">
        <w:r w:rsidR="00AB0516" w:rsidRPr="0027023E">
          <w:rPr>
            <w:rFonts w:asciiTheme="minorHAnsi" w:hAnsiTheme="minorHAnsi"/>
            <w:b/>
          </w:rPr>
          <w:t xml:space="preserve"> </w:t>
        </w:r>
      </w:ins>
      <w:r w:rsidR="00A75964" w:rsidRPr="0027023E">
        <w:rPr>
          <w:rFonts w:asciiTheme="minorHAnsi" w:hAnsiTheme="minorHAnsi"/>
          <w:b/>
          <w:bCs/>
        </w:rPr>
        <w:t>Traffic Learning.</w:t>
      </w:r>
      <w:r w:rsidR="00A75964" w:rsidRPr="0027023E">
        <w:rPr>
          <w:rFonts w:asciiTheme="minorHAnsi" w:hAnsiTheme="minorHAnsi"/>
        </w:rPr>
        <w:t xml:space="preserve">  </w:t>
      </w:r>
    </w:p>
    <w:p w14:paraId="1DB36D15" w14:textId="3DA1A63E" w:rsidR="00181DA7" w:rsidRPr="0027023E" w:rsidRDefault="00374CF6">
      <w:pPr>
        <w:pStyle w:val="ListParagraph"/>
        <w:rPr>
          <w:rFonts w:asciiTheme="minorHAnsi" w:hAnsiTheme="minorHAnsi"/>
        </w:rPr>
      </w:pPr>
      <w:r w:rsidRPr="0027023E">
        <w:rPr>
          <w:rFonts w:asciiTheme="minorHAnsi" w:hAnsiTheme="minorHAnsi"/>
        </w:rPr>
        <w:t>There may be several Suggestions listed</w:t>
      </w:r>
      <w:r w:rsidR="00181DA7" w:rsidRPr="0027023E">
        <w:rPr>
          <w:rFonts w:asciiTheme="minorHAnsi" w:hAnsiTheme="minorHAnsi"/>
        </w:rPr>
        <w:t>.</w:t>
      </w:r>
      <w:r w:rsidRPr="0027023E">
        <w:rPr>
          <w:rFonts w:asciiTheme="minorHAnsi" w:hAnsiTheme="minorHAnsi"/>
        </w:rPr>
        <w:t xml:space="preserve">  The Username field in the login pop up</w:t>
      </w:r>
      <w:ins w:id="1445" w:author="Brad Scherer" w:date="2017-06-02T13:53:00Z">
        <w:r w:rsidR="00C455C5" w:rsidRPr="0027023E">
          <w:rPr>
            <w:rFonts w:asciiTheme="minorHAnsi" w:hAnsiTheme="minorHAnsi"/>
          </w:rPr>
          <w:t>,</w:t>
        </w:r>
      </w:ins>
      <w:r w:rsidRPr="0027023E">
        <w:rPr>
          <w:rFonts w:asciiTheme="minorHAnsi" w:hAnsiTheme="minorHAnsi"/>
        </w:rPr>
        <w:t xml:space="preserve"> uses the parameter name “username”.  Please review the related suggestions, there are </w:t>
      </w:r>
      <w:commentRangeStart w:id="1446"/>
      <w:r w:rsidRPr="0027023E">
        <w:rPr>
          <w:rFonts w:asciiTheme="minorHAnsi" w:hAnsiTheme="minorHAnsi"/>
        </w:rPr>
        <w:t>two</w:t>
      </w:r>
      <w:commentRangeEnd w:id="1446"/>
      <w:r w:rsidRPr="0027023E">
        <w:rPr>
          <w:rStyle w:val="CommentReference"/>
          <w:rFonts w:asciiTheme="minorHAnsi" w:hAnsiTheme="minorHAnsi"/>
          <w:rPrChange w:id="1447" w:author="Brad Scherer" w:date="2017-06-20T16:40:00Z">
            <w:rPr>
              <w:rStyle w:val="CommentReference"/>
            </w:rPr>
          </w:rPrChange>
        </w:rPr>
        <w:commentReference w:id="1446"/>
      </w:r>
      <w:r w:rsidR="00E5307C" w:rsidRPr="0027023E">
        <w:rPr>
          <w:rFonts w:asciiTheme="minorHAnsi" w:hAnsiTheme="minorHAnsi"/>
        </w:rPr>
        <w:t xml:space="preserve"> related to the SQL injection</w:t>
      </w:r>
      <w:r w:rsidRPr="0027023E">
        <w:rPr>
          <w:rFonts w:asciiTheme="minorHAnsi" w:hAnsiTheme="minorHAnsi"/>
        </w:rPr>
        <w:t>, and note the signature ID’s.</w:t>
      </w:r>
    </w:p>
    <w:p w14:paraId="2E7AA608" w14:textId="0CA37678" w:rsidR="007708F5" w:rsidRPr="0027023E" w:rsidRDefault="00E5307C" w:rsidP="007708F5">
      <w:pPr>
        <w:ind w:left="360"/>
        <w:rPr>
          <w:rFonts w:asciiTheme="minorHAnsi" w:hAnsiTheme="minorHAnsi"/>
        </w:rPr>
      </w:pPr>
      <w:r w:rsidRPr="0027023E">
        <w:rPr>
          <w:rFonts w:asciiTheme="minorHAnsi" w:hAnsiTheme="minorHAnsi"/>
          <w:noProof/>
        </w:rPr>
        <w:drawing>
          <wp:inline distT="0" distB="0" distL="0" distR="0" wp14:anchorId="25104779" wp14:editId="1A227189">
            <wp:extent cx="5661107" cy="1366286"/>
            <wp:effectExtent l="0" t="0" r="317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6163" cy="1367506"/>
                    </a:xfrm>
                    <a:prstGeom prst="rect">
                      <a:avLst/>
                    </a:prstGeom>
                  </pic:spPr>
                </pic:pic>
              </a:graphicData>
            </a:graphic>
          </wp:inline>
        </w:drawing>
      </w:r>
    </w:p>
    <w:p w14:paraId="32404B29" w14:textId="1BF92F65" w:rsidR="007708F5" w:rsidRPr="0027023E" w:rsidRDefault="007708F5" w:rsidP="007708F5">
      <w:pPr>
        <w:ind w:left="360"/>
        <w:rPr>
          <w:rFonts w:asciiTheme="minorHAnsi" w:hAnsiTheme="minorHAnsi"/>
        </w:rPr>
      </w:pPr>
    </w:p>
    <w:p w14:paraId="67903DF5" w14:textId="6E9DAE18" w:rsidR="00615570" w:rsidRPr="0027023E" w:rsidRDefault="002E5BA3">
      <w:pPr>
        <w:ind w:left="810"/>
        <w:rPr>
          <w:rFonts w:asciiTheme="minorHAnsi" w:hAnsiTheme="minorHAnsi"/>
        </w:rPr>
      </w:pPr>
      <w:r w:rsidRPr="0027023E">
        <w:rPr>
          <w:rFonts w:asciiTheme="minorHAnsi" w:hAnsiTheme="minorHAnsi"/>
        </w:rPr>
        <w:t>Select the request and then click the down arrow to the right of the “Attack Signature Detected”</w:t>
      </w:r>
    </w:p>
    <w:p w14:paraId="2136B919" w14:textId="645BCB4C" w:rsidR="002E5BA3" w:rsidRPr="0027023E" w:rsidRDefault="008615C2" w:rsidP="00006237">
      <w:pPr>
        <w:ind w:left="810"/>
        <w:rPr>
          <w:rFonts w:asciiTheme="minorHAnsi" w:hAnsiTheme="minorHAnsi"/>
        </w:rPr>
      </w:pPr>
      <w:ins w:id="1448" w:author="Brad Scherer" w:date="2017-06-20T16:51:00Z">
        <w:r w:rsidRPr="0027023E">
          <w:rPr>
            <w:rFonts w:asciiTheme="minorHAnsi" w:hAnsiTheme="minorHAnsi"/>
            <w:noProof/>
            <w:rPrChange w:id="1449" w:author="Unknown">
              <w:rPr>
                <w:noProof/>
              </w:rPr>
            </w:rPrChange>
          </w:rPr>
          <w:lastRenderedPageBreak/>
          <w:drawing>
            <wp:inline distT="0" distB="0" distL="0" distR="0" wp14:anchorId="3092FCDD" wp14:editId="61E17637">
              <wp:extent cx="594360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5600"/>
                      </a:xfrm>
                      <a:prstGeom prst="rect">
                        <a:avLst/>
                      </a:prstGeom>
                    </pic:spPr>
                  </pic:pic>
                </a:graphicData>
              </a:graphic>
            </wp:inline>
          </w:drawing>
        </w:r>
      </w:ins>
      <w:r w:rsidR="002E5BA3" w:rsidRPr="0027023E">
        <w:rPr>
          <w:rFonts w:asciiTheme="minorHAnsi" w:hAnsiTheme="minorHAnsi"/>
          <w:noProof/>
        </w:rPr>
        <mc:AlternateContent>
          <mc:Choice Requires="wps">
            <w:drawing>
              <wp:anchor distT="0" distB="0" distL="114300" distR="114300" simplePos="0" relativeHeight="251658241" behindDoc="0" locked="0" layoutInCell="1" allowOverlap="1" wp14:anchorId="507878A6" wp14:editId="4CC90599">
                <wp:simplePos x="0" y="0"/>
                <wp:positionH relativeFrom="column">
                  <wp:posOffset>4966970</wp:posOffset>
                </wp:positionH>
                <wp:positionV relativeFrom="paragraph">
                  <wp:posOffset>1197398</wp:posOffset>
                </wp:positionV>
                <wp:extent cx="914400" cy="114300"/>
                <wp:effectExtent l="0" t="127000" r="25400" b="63500"/>
                <wp:wrapNone/>
                <wp:docPr id="50" name="Straight Arrow Connector 50"/>
                <wp:cNvGraphicFramePr/>
                <a:graphic xmlns:a="http://schemas.openxmlformats.org/drawingml/2006/main">
                  <a:graphicData uri="http://schemas.microsoft.com/office/word/2010/wordprocessingShape">
                    <wps:wsp>
                      <wps:cNvCnPr/>
                      <wps:spPr>
                        <a:xfrm flipH="1" flipV="1">
                          <a:off x="0" y="0"/>
                          <a:ext cx="914400" cy="1143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B78D8E" id="Straight Arrow Connector 50" o:spid="_x0000_s1026" type="#_x0000_t32" style="position:absolute;margin-left:391.1pt;margin-top:94.3pt;width:1in;height:9pt;flip:x 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" strokecolor="#bc4542 [3045]" strokeweight="4.5pt">
                <v:stroke endarrow="block"/>
              </v:shape>
            </w:pict>
          </mc:Fallback>
        </mc:AlternateContent>
      </w:r>
      <w:del w:id="1450" w:author="Brad Scherer" w:date="2017-06-20T16:51:00Z">
        <w:r w:rsidR="00E5307C" w:rsidRPr="0027023E" w:rsidDel="008615C2">
          <w:rPr>
            <w:rFonts w:asciiTheme="minorHAnsi" w:hAnsiTheme="minorHAnsi"/>
            <w:noProof/>
            <w:rPrChange w:id="1451" w:author="Brad Scherer" w:date="2017-06-20T16:40:00Z">
              <w:rPr>
                <w:noProof/>
              </w:rPr>
            </w:rPrChange>
          </w:rPr>
          <w:delText xml:space="preserve"> </w:delText>
        </w:r>
        <w:r w:rsidR="00E5307C" w:rsidRPr="0027023E" w:rsidDel="008615C2">
          <w:rPr>
            <w:rFonts w:asciiTheme="minorHAnsi" w:hAnsiTheme="minorHAnsi"/>
            <w:noProof/>
            <w:rPrChange w:id="1452" w:author="Unknown">
              <w:rPr>
                <w:noProof/>
              </w:rPr>
            </w:rPrChange>
          </w:rPr>
          <w:drawing>
            <wp:inline distT="0" distB="0" distL="0" distR="0" wp14:anchorId="24910EA1" wp14:editId="70512AA0">
              <wp:extent cx="59436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5600"/>
                      </a:xfrm>
                      <a:prstGeom prst="rect">
                        <a:avLst/>
                      </a:prstGeom>
                    </pic:spPr>
                  </pic:pic>
                </a:graphicData>
              </a:graphic>
            </wp:inline>
          </w:drawing>
        </w:r>
      </w:del>
    </w:p>
    <w:p w14:paraId="1C9EC385" w14:textId="77777777" w:rsidR="009E74A7" w:rsidRPr="0027023E" w:rsidRDefault="009E74A7" w:rsidP="00006237">
      <w:pPr>
        <w:ind w:left="810"/>
        <w:rPr>
          <w:rFonts w:asciiTheme="minorHAnsi" w:hAnsiTheme="minorHAnsi"/>
        </w:rPr>
      </w:pPr>
    </w:p>
    <w:p w14:paraId="58D48A2A" w14:textId="17C03AE7" w:rsidR="00D91350" w:rsidRPr="0027023E" w:rsidRDefault="002E5BA3">
      <w:pPr>
        <w:ind w:left="810"/>
        <w:rPr>
          <w:rFonts w:asciiTheme="minorHAnsi" w:hAnsiTheme="minorHAnsi"/>
        </w:rPr>
      </w:pPr>
      <w:r w:rsidRPr="0027023E">
        <w:rPr>
          <w:rFonts w:asciiTheme="minorHAnsi" w:hAnsiTheme="minorHAnsi"/>
        </w:rPr>
        <w:t>This will expand the view to include information about why the signature triggered.  You can see t</w:t>
      </w:r>
      <w:r w:rsidR="00D91350" w:rsidRPr="0027023E">
        <w:rPr>
          <w:rFonts w:asciiTheme="minorHAnsi" w:hAnsiTheme="minorHAnsi"/>
        </w:rPr>
        <w:t xml:space="preserve">he Applied Blocking Setting is “Staged.” </w:t>
      </w:r>
      <w:moveFromRangeStart w:id="1453" w:author="Brad Scherer" w:date="2017-07-11T10:43:00Z" w:name="move487533137"/>
      <w:moveFrom w:id="1454" w:author="Brad Scherer" w:date="2017-07-11T10:43:00Z">
        <w:r w:rsidR="00D91350" w:rsidRPr="0027023E" w:rsidDel="00411887">
          <w:rPr>
            <w:rFonts w:asciiTheme="minorHAnsi" w:hAnsiTheme="minorHAnsi"/>
          </w:rPr>
          <w:t xml:space="preserve"> </w:t>
        </w:r>
        <w:commentRangeStart w:id="1455"/>
        <w:r w:rsidR="00D91350" w:rsidRPr="0027023E" w:rsidDel="00411887">
          <w:rPr>
            <w:rFonts w:asciiTheme="minorHAnsi" w:hAnsiTheme="minorHAnsi"/>
          </w:rPr>
          <w:t>Given that you have already enforced the Signatures by taking them out of staging, why is this alert showing “Staged”?  (Continued)</w:t>
        </w:r>
        <w:commentRangeEnd w:id="1455"/>
        <w:r w:rsidR="00C455C5" w:rsidRPr="0027023E" w:rsidDel="00411887">
          <w:rPr>
            <w:rStyle w:val="CommentReference"/>
            <w:rFonts w:asciiTheme="minorHAnsi" w:hAnsiTheme="minorHAnsi"/>
            <w:rPrChange w:id="1456" w:author="Brad Scherer" w:date="2017-06-20T16:40:00Z">
              <w:rPr>
                <w:rStyle w:val="CommentReference"/>
              </w:rPr>
            </w:rPrChange>
          </w:rPr>
          <w:commentReference w:id="1455"/>
        </w:r>
      </w:moveFrom>
      <w:moveFromRangeEnd w:id="1453"/>
    </w:p>
    <w:p w14:paraId="516B0058" w14:textId="1E431B85" w:rsidR="002E5BA3" w:rsidRPr="0027023E" w:rsidRDefault="002E5BA3" w:rsidP="00006237">
      <w:pPr>
        <w:ind w:left="810"/>
        <w:rPr>
          <w:rFonts w:asciiTheme="minorHAnsi" w:hAnsiTheme="minorHAnsi"/>
        </w:rPr>
      </w:pPr>
    </w:p>
    <w:p w14:paraId="620C1366" w14:textId="6169E8D6" w:rsidR="002E5BA3" w:rsidRPr="0027023E" w:rsidRDefault="00E5307C" w:rsidP="00006237">
      <w:pPr>
        <w:ind w:left="810"/>
        <w:rPr>
          <w:rFonts w:asciiTheme="minorHAnsi" w:hAnsiTheme="minorHAnsi"/>
        </w:rPr>
      </w:pPr>
      <w:r w:rsidRPr="0027023E">
        <w:rPr>
          <w:rFonts w:asciiTheme="minorHAnsi" w:hAnsiTheme="minorHAnsi"/>
          <w:noProof/>
        </w:rPr>
        <w:drawing>
          <wp:inline distT="0" distB="0" distL="0" distR="0" wp14:anchorId="371638FA" wp14:editId="68CBE3B5">
            <wp:extent cx="5135668" cy="3400488"/>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1572" cy="3411019"/>
                    </a:xfrm>
                    <a:prstGeom prst="rect">
                      <a:avLst/>
                    </a:prstGeom>
                  </pic:spPr>
                </pic:pic>
              </a:graphicData>
            </a:graphic>
          </wp:inline>
        </w:drawing>
      </w:r>
    </w:p>
    <w:p w14:paraId="5B033A25" w14:textId="7CCB6931" w:rsidR="00E870B3" w:rsidRPr="0027023E" w:rsidDel="00CD1049" w:rsidRDefault="00E870B3">
      <w:pPr>
        <w:ind w:left="810"/>
        <w:rPr>
          <w:ins w:id="1457" w:author="Jack Fenimore" w:date="2017-06-06T17:00:00Z"/>
          <w:del w:id="1458" w:author="Brad Scherer" w:date="2017-06-20T16:52:00Z"/>
          <w:rFonts w:asciiTheme="minorHAnsi" w:hAnsiTheme="minorHAnsi"/>
        </w:rPr>
      </w:pPr>
    </w:p>
    <w:tbl>
      <w:tblPr>
        <w:tblStyle w:val="TableGrid"/>
        <w:tblW w:w="0" w:type="auto"/>
        <w:tblInd w:w="810" w:type="dxa"/>
        <w:tblLook w:val="04A0" w:firstRow="1" w:lastRow="0" w:firstColumn="1" w:lastColumn="0" w:noHBand="0" w:noVBand="1"/>
        <w:tblPrChange w:id="1459" w:author="Brad Scherer" w:date="2017-06-20T16:52:00Z">
          <w:tblPr>
            <w:tblStyle w:val="TableGrid"/>
            <w:tblW w:w="0" w:type="auto"/>
            <w:tblInd w:w="810" w:type="dxa"/>
            <w:tblLook w:val="04A0" w:firstRow="1" w:lastRow="0" w:firstColumn="1" w:lastColumn="0" w:noHBand="0" w:noVBand="1"/>
          </w:tblPr>
        </w:tblPrChange>
      </w:tblPr>
      <w:tblGrid>
        <w:gridCol w:w="8745"/>
        <w:tblGridChange w:id="1460">
          <w:tblGrid>
            <w:gridCol w:w="8766"/>
          </w:tblGrid>
        </w:tblGridChange>
      </w:tblGrid>
      <w:tr w:rsidR="00E870B3" w:rsidRPr="0027023E" w:rsidDel="00CD1049" w14:paraId="670A617F" w14:textId="6A30D9B4" w:rsidTr="00CD1049">
        <w:trPr>
          <w:trHeight w:val="601"/>
          <w:ins w:id="1461" w:author="Jack Fenimore" w:date="2017-06-06T17:00:00Z"/>
          <w:del w:id="1462" w:author="Brad Scherer" w:date="2017-06-20T16:52:00Z"/>
        </w:trPr>
        <w:tc>
          <w:tcPr>
            <w:tcW w:w="8745" w:type="dxa"/>
            <w:tcPrChange w:id="1463" w:author="Brad Scherer" w:date="2017-06-20T16:52:00Z">
              <w:tcPr>
                <w:tcW w:w="9576" w:type="dxa"/>
              </w:tcPr>
            </w:tcPrChange>
          </w:tcPr>
          <w:p w14:paraId="3B7F66ED" w14:textId="09CA9424" w:rsidR="00E870B3" w:rsidRPr="0027023E" w:rsidDel="00CD1049" w:rsidRDefault="00E870B3">
            <w:pPr>
              <w:rPr>
                <w:ins w:id="1464" w:author="Jack Fenimore" w:date="2017-06-06T17:00:00Z"/>
                <w:del w:id="1465" w:author="Brad Scherer" w:date="2017-06-20T16:52:00Z"/>
                <w:rFonts w:asciiTheme="minorHAnsi" w:hAnsiTheme="minorHAnsi"/>
              </w:rPr>
              <w:pPrChange w:id="1466" w:author="Brad Scherer" w:date="2017-06-20T16:52:00Z">
                <w:pPr>
                  <w:ind w:left="810"/>
                </w:pPr>
              </w:pPrChange>
            </w:pPr>
          </w:p>
          <w:p w14:paraId="219C6D4A" w14:textId="4D8E4E37" w:rsidR="00E870B3" w:rsidRPr="0027023E" w:rsidDel="00CD1049" w:rsidRDefault="00E870B3">
            <w:pPr>
              <w:ind w:left="810"/>
              <w:rPr>
                <w:ins w:id="1467" w:author="Jack Fenimore" w:date="2017-06-06T17:00:00Z"/>
                <w:del w:id="1468" w:author="Brad Scherer" w:date="2017-06-20T16:52:00Z"/>
                <w:rFonts w:asciiTheme="minorHAnsi" w:hAnsiTheme="minorHAnsi"/>
              </w:rPr>
            </w:pPr>
            <w:commentRangeStart w:id="1469"/>
            <w:ins w:id="1470" w:author="Jack Fenimore" w:date="2017-06-06T17:00:00Z">
              <w:del w:id="1471" w:author="Brad Scherer" w:date="2017-06-20T16:52:00Z">
                <w:r w:rsidRPr="0027023E" w:rsidDel="00CD1049">
                  <w:rPr>
                    <w:rFonts w:asciiTheme="minorHAnsi" w:hAnsiTheme="minorHAnsi"/>
                  </w:rPr>
                  <w:delText>Question: This alert is triggered by the signature but in what context per the above screen shot?</w:delText>
                </w:r>
                <w:commentRangeEnd w:id="1469"/>
                <w:r w:rsidRPr="0027023E" w:rsidDel="00CD1049">
                  <w:rPr>
                    <w:rStyle w:val="CommentReference"/>
                    <w:rFonts w:asciiTheme="minorHAnsi" w:hAnsiTheme="minorHAnsi"/>
                    <w:rPrChange w:id="1472" w:author="Brad Scherer" w:date="2017-06-20T16:40:00Z">
                      <w:rPr>
                        <w:rStyle w:val="CommentReference"/>
                      </w:rPr>
                    </w:rPrChange>
                  </w:rPr>
                  <w:commentReference w:id="1469"/>
                </w:r>
                <w:r w:rsidRPr="0027023E" w:rsidDel="00CD1049">
                  <w:rPr>
                    <w:rFonts w:asciiTheme="minorHAnsi" w:hAnsiTheme="minorHAnsi"/>
                  </w:rPr>
                  <w:delText xml:space="preserve">  How is a parameter treated differently from a signature?  (More in the next Lab)</w:delText>
                </w:r>
              </w:del>
            </w:ins>
          </w:p>
          <w:p w14:paraId="0AAB41DD" w14:textId="539A86C3" w:rsidR="00E870B3" w:rsidRPr="0027023E" w:rsidDel="00CD1049" w:rsidRDefault="00E870B3">
            <w:pPr>
              <w:ind w:left="810"/>
              <w:rPr>
                <w:ins w:id="1473" w:author="Jack Fenimore" w:date="2017-06-06T17:00:00Z"/>
                <w:del w:id="1474" w:author="Brad Scherer" w:date="2017-06-20T16:52:00Z"/>
                <w:rFonts w:asciiTheme="minorHAnsi" w:hAnsiTheme="minorHAnsi"/>
              </w:rPr>
              <w:pPrChange w:id="1475" w:author="Brad Scherer" w:date="2017-06-20T16:52:00Z">
                <w:pPr/>
              </w:pPrChange>
            </w:pPr>
          </w:p>
        </w:tc>
      </w:tr>
    </w:tbl>
    <w:p w14:paraId="445C942B" w14:textId="77777777" w:rsidR="00E870B3" w:rsidRPr="0027023E" w:rsidRDefault="00E870B3">
      <w:pPr>
        <w:ind w:left="810"/>
        <w:rPr>
          <w:ins w:id="1476" w:author="Jack Fenimore" w:date="2017-06-06T17:00:00Z"/>
          <w:rFonts w:asciiTheme="minorHAnsi" w:hAnsiTheme="minorHAnsi"/>
        </w:rPr>
      </w:pPr>
    </w:p>
    <w:p w14:paraId="4C0A6980" w14:textId="05918A9D" w:rsidR="00D91350" w:rsidRPr="0027023E" w:rsidRDefault="00D91350" w:rsidP="00E870B3">
      <w:pPr>
        <w:ind w:left="810"/>
        <w:rPr>
          <w:rFonts w:asciiTheme="minorHAnsi" w:hAnsiTheme="minorHAnsi"/>
        </w:rPr>
      </w:pPr>
      <w:commentRangeStart w:id="1477"/>
      <w:del w:id="1478" w:author="Jack Fenimore" w:date="2017-06-05T12:28:00Z">
        <w:r w:rsidRPr="0027023E">
          <w:rPr>
            <w:rFonts w:asciiTheme="minorHAnsi" w:hAnsiTheme="minorHAnsi"/>
          </w:rPr>
          <w:delText>Hint</w:delText>
        </w:r>
      </w:del>
      <w:del w:id="1479" w:author="Jack Fenimore" w:date="2017-06-06T17:00:00Z">
        <w:r w:rsidRPr="0027023E" w:rsidDel="00E870B3">
          <w:rPr>
            <w:rFonts w:asciiTheme="minorHAnsi" w:hAnsiTheme="minorHAnsi"/>
          </w:rPr>
          <w:delText>: This alert is triggered by the signature but in what context per the above screen shot?</w:delText>
        </w:r>
        <w:commentRangeEnd w:id="1477"/>
        <w:r w:rsidR="00C455C5" w:rsidRPr="0027023E" w:rsidDel="00E870B3">
          <w:rPr>
            <w:rStyle w:val="CommentReference"/>
            <w:rFonts w:asciiTheme="minorHAnsi" w:hAnsiTheme="minorHAnsi"/>
            <w:rPrChange w:id="1480" w:author="Brad Scherer" w:date="2017-06-20T16:40:00Z">
              <w:rPr>
                <w:rStyle w:val="CommentReference"/>
              </w:rPr>
            </w:rPrChange>
          </w:rPr>
          <w:commentReference w:id="1477"/>
        </w:r>
      </w:del>
    </w:p>
    <w:p w14:paraId="1F9F5E31" w14:textId="43ADD6CC" w:rsidR="00CD1049" w:rsidRPr="0027023E" w:rsidRDefault="00CD1049" w:rsidP="00CD1049">
      <w:pPr>
        <w:ind w:left="810"/>
        <w:rPr>
          <w:ins w:id="1481" w:author="Brad Scherer" w:date="2017-06-20T16:52:00Z"/>
          <w:rFonts w:asciiTheme="minorHAnsi" w:hAnsiTheme="minorHAnsi"/>
        </w:rPr>
      </w:pPr>
      <w:commentRangeStart w:id="1482"/>
      <w:ins w:id="1483" w:author="Brad Scherer" w:date="2017-06-20T16:52:00Z">
        <w:r w:rsidRPr="00CD1049">
          <w:rPr>
            <w:rFonts w:asciiTheme="minorHAnsi" w:hAnsiTheme="minorHAnsi"/>
            <w:b/>
            <w:rPrChange w:id="1484" w:author="Brad Scherer" w:date="2017-06-20T16:52:00Z">
              <w:rPr>
                <w:rFonts w:asciiTheme="minorHAnsi" w:hAnsiTheme="minorHAnsi"/>
              </w:rPr>
            </w:rPrChange>
          </w:rPr>
          <w:t>Question:</w:t>
        </w:r>
        <w:r w:rsidRPr="0027023E">
          <w:rPr>
            <w:rFonts w:asciiTheme="minorHAnsi" w:hAnsiTheme="minorHAnsi"/>
          </w:rPr>
          <w:t xml:space="preserve"> This alert is triggered by the signature but in what context per the above screen shot?</w:t>
        </w:r>
        <w:commentRangeEnd w:id="1482"/>
        <w:r w:rsidRPr="00793F97">
          <w:rPr>
            <w:rStyle w:val="CommentReference"/>
            <w:rFonts w:asciiTheme="minorHAnsi" w:hAnsiTheme="minorHAnsi"/>
          </w:rPr>
          <w:commentReference w:id="1482"/>
        </w:r>
        <w:r w:rsidRPr="0027023E">
          <w:rPr>
            <w:rFonts w:asciiTheme="minorHAnsi" w:hAnsiTheme="minorHAnsi"/>
          </w:rPr>
          <w:t xml:space="preserve">  How is a parameter treated differently from a signature?  </w:t>
        </w:r>
      </w:ins>
    </w:p>
    <w:p w14:paraId="7F162B5E" w14:textId="77777777" w:rsidR="002633BE" w:rsidRDefault="00411887" w:rsidP="00411887">
      <w:pPr>
        <w:ind w:left="810"/>
        <w:rPr>
          <w:ins w:id="1485" w:author="Brad Scherer" w:date="2017-07-11T10:44:00Z"/>
          <w:rFonts w:asciiTheme="minorHAnsi" w:hAnsiTheme="minorHAnsi"/>
        </w:rPr>
      </w:pPr>
      <w:moveToRangeStart w:id="1486" w:author="Brad Scherer" w:date="2017-07-11T10:43:00Z" w:name="move487533137"/>
      <w:commentRangeStart w:id="1487"/>
      <w:moveTo w:id="1488" w:author="Brad Scherer" w:date="2017-07-11T10:43:00Z">
        <w:r w:rsidRPr="0027023E">
          <w:rPr>
            <w:rFonts w:asciiTheme="minorHAnsi" w:hAnsiTheme="minorHAnsi"/>
          </w:rPr>
          <w:t xml:space="preserve">Given that you have already enforced the Signatures by taking them out of staging, why is this alert showing “Staged”? </w:t>
        </w:r>
      </w:moveTo>
    </w:p>
    <w:p w14:paraId="44A0633E" w14:textId="35BABFAA" w:rsidR="00411887" w:rsidRPr="0027023E" w:rsidDel="002633BE" w:rsidRDefault="00411887">
      <w:pPr>
        <w:rPr>
          <w:del w:id="1489" w:author="Brad Scherer" w:date="2017-07-11T10:44:00Z"/>
          <w:rFonts w:asciiTheme="minorHAnsi" w:hAnsiTheme="minorHAnsi"/>
        </w:rPr>
        <w:pPrChange w:id="1490" w:author="Brad Scherer" w:date="2017-07-11T10:44:00Z">
          <w:pPr>
            <w:ind w:left="810"/>
          </w:pPr>
        </w:pPrChange>
      </w:pPr>
      <w:moveTo w:id="1491" w:author="Brad Scherer" w:date="2017-07-11T10:43:00Z">
        <w:del w:id="1492" w:author="Brad Scherer" w:date="2017-07-11T10:43:00Z">
          <w:r w:rsidRPr="0027023E" w:rsidDel="00411887">
            <w:rPr>
              <w:rFonts w:asciiTheme="minorHAnsi" w:hAnsiTheme="minorHAnsi"/>
            </w:rPr>
            <w:delText xml:space="preserve"> (Continued)</w:delText>
          </w:r>
          <w:commentRangeEnd w:id="1487"/>
          <w:r w:rsidRPr="001945DA" w:rsidDel="00411887">
            <w:rPr>
              <w:rStyle w:val="CommentReference"/>
              <w:rFonts w:asciiTheme="minorHAnsi" w:hAnsiTheme="minorHAnsi"/>
            </w:rPr>
            <w:commentReference w:id="1487"/>
          </w:r>
        </w:del>
      </w:moveTo>
    </w:p>
    <w:moveToRangeEnd w:id="1486"/>
    <w:p w14:paraId="10F909D0" w14:textId="2F7CAB48" w:rsidR="002E5BA3" w:rsidRPr="0027023E" w:rsidDel="002633BE" w:rsidRDefault="002E5BA3">
      <w:pPr>
        <w:rPr>
          <w:del w:id="1493" w:author="Brad Scherer" w:date="2017-07-11T10:44:00Z"/>
          <w:rFonts w:asciiTheme="minorHAnsi" w:hAnsiTheme="minorHAnsi"/>
        </w:rPr>
        <w:pPrChange w:id="1494" w:author="Brad Scherer" w:date="2017-07-11T10:44:00Z">
          <w:pPr>
            <w:ind w:left="810"/>
          </w:pPr>
        </w:pPrChange>
      </w:pPr>
    </w:p>
    <w:p w14:paraId="2742B637" w14:textId="3531CDFF" w:rsidR="00A36301" w:rsidRPr="0027023E" w:rsidRDefault="00A36301">
      <w:pPr>
        <w:pStyle w:val="F5HChapter"/>
        <w:pageBreakBefore/>
        <w:pBdr>
          <w:top w:val="none" w:sz="0" w:space="0" w:color="auto"/>
          <w:left w:val="none" w:sz="0" w:space="0" w:color="auto"/>
          <w:bottom w:val="none" w:sz="0" w:space="0" w:color="auto"/>
          <w:right w:val="none" w:sz="0" w:space="0" w:color="auto"/>
        </w:pBdr>
        <w:shd w:val="clear" w:color="auto" w:fill="auto"/>
        <w:rPr>
          <w:rFonts w:asciiTheme="minorHAnsi" w:hAnsiTheme="minorHAnsi"/>
          <w:b/>
          <w:bCs/>
          <w:sz w:val="40"/>
          <w:szCs w:val="40"/>
          <w:rPrChange w:id="1495" w:author="Brad Scherer" w:date="2017-06-20T16:40:00Z">
            <w:rPr/>
          </w:rPrChange>
        </w:rPr>
        <w:pPrChange w:id="1496" w:author="Chad Jenison" w:date="2017-06-07T16:56:00Z">
          <w:pPr>
            <w:pStyle w:val="F5HChapter"/>
            <w:pBdr>
              <w:top w:val="none" w:sz="0" w:space="0" w:color="auto"/>
              <w:left w:val="none" w:sz="0" w:space="0" w:color="auto"/>
              <w:bottom w:val="none" w:sz="0" w:space="0" w:color="auto"/>
              <w:right w:val="none" w:sz="0" w:space="0" w:color="auto"/>
            </w:pBdr>
            <w:shd w:val="clear" w:color="auto" w:fill="auto"/>
          </w:pPr>
        </w:pPrChange>
      </w:pPr>
      <w:r w:rsidRPr="0027023E">
        <w:rPr>
          <w:rFonts w:asciiTheme="minorHAnsi" w:hAnsiTheme="minorHAnsi"/>
          <w:color w:val="7F7F7F" w:themeColor="text1" w:themeTint="80"/>
        </w:rPr>
        <w:lastRenderedPageBreak/>
        <w:t xml:space="preserve">Exercise </w:t>
      </w:r>
      <w:ins w:id="1497" w:author="Jack Fenimore" w:date="2017-06-05T18:12:00Z">
        <w:r w:rsidRPr="0027023E">
          <w:rPr>
            <w:rFonts w:asciiTheme="minorHAnsi" w:hAnsiTheme="minorHAnsi"/>
            <w:color w:val="7F7F7F" w:themeColor="text1" w:themeTint="80"/>
          </w:rPr>
          <w:t xml:space="preserve">3 – </w:t>
        </w:r>
      </w:ins>
      <w:ins w:id="1498" w:author="Jack Fenimore" w:date="2017-06-05T18:13:00Z">
        <w:r w:rsidRPr="0027023E">
          <w:rPr>
            <w:rFonts w:asciiTheme="minorHAnsi" w:hAnsiTheme="minorHAnsi"/>
            <w:color w:val="7F7F7F" w:themeColor="text1" w:themeTint="80"/>
          </w:rPr>
          <w:t>Adding Context</w:t>
        </w:r>
      </w:ins>
    </w:p>
    <w:p w14:paraId="45553226" w14:textId="77777777" w:rsidR="00A36301" w:rsidRPr="0027023E" w:rsidRDefault="00A36301">
      <w:pPr>
        <w:pStyle w:val="F5H2"/>
        <w:rPr>
          <w:ins w:id="1499" w:author="Jack Fenimore" w:date="2017-06-05T18:12:00Z"/>
          <w:rFonts w:asciiTheme="minorHAnsi" w:hAnsiTheme="minorHAnsi"/>
          <w:color w:val="000000" w:themeColor="text1"/>
        </w:rPr>
      </w:pPr>
      <w:bookmarkStart w:id="1500" w:name="_Toc484532084"/>
      <w:ins w:id="1501" w:author="Jack Fenimore" w:date="2017-06-05T18:12:00Z">
        <w:r w:rsidRPr="0027023E">
          <w:rPr>
            <w:rFonts w:asciiTheme="minorHAnsi" w:hAnsiTheme="minorHAnsi"/>
            <w:color w:val="000000" w:themeColor="text1"/>
          </w:rPr>
          <w:t>Objective:</w:t>
        </w:r>
        <w:bookmarkEnd w:id="1500"/>
      </w:ins>
    </w:p>
    <w:p w14:paraId="7071B14C" w14:textId="5C361AB0" w:rsidR="00A36301" w:rsidRPr="0027023E" w:rsidRDefault="00A36301">
      <w:pPr>
        <w:pStyle w:val="F5B1"/>
        <w:contextualSpacing/>
        <w:rPr>
          <w:ins w:id="1502" w:author="Jack Fenimore" w:date="2017-06-05T18:12:00Z"/>
          <w:rFonts w:asciiTheme="minorHAnsi" w:hAnsiTheme="minorHAnsi"/>
        </w:rPr>
      </w:pPr>
      <w:ins w:id="1503" w:author="Jack Fenimore" w:date="2017-06-05T18:12:00Z">
        <w:r w:rsidRPr="0027023E">
          <w:rPr>
            <w:rFonts w:asciiTheme="minorHAnsi" w:hAnsiTheme="minorHAnsi"/>
          </w:rPr>
          <w:t>Enforce Parameter</w:t>
        </w:r>
      </w:ins>
    </w:p>
    <w:p w14:paraId="54AB941D" w14:textId="13429CB3" w:rsidR="00A36301" w:rsidRPr="0027023E" w:rsidRDefault="00A36301">
      <w:pPr>
        <w:pStyle w:val="F5B1"/>
        <w:contextualSpacing/>
        <w:rPr>
          <w:ins w:id="1504" w:author="Jack Fenimore" w:date="2017-06-05T18:12:00Z"/>
          <w:rFonts w:asciiTheme="minorHAnsi" w:hAnsiTheme="minorHAnsi"/>
        </w:rPr>
      </w:pPr>
      <w:ins w:id="1505" w:author="Jack Fenimore" w:date="2017-06-05T18:12:00Z">
        <w:r w:rsidRPr="0027023E">
          <w:rPr>
            <w:rFonts w:asciiTheme="minorHAnsi" w:hAnsiTheme="minorHAnsi"/>
          </w:rPr>
          <w:t>Review Geolocation</w:t>
        </w:r>
      </w:ins>
    </w:p>
    <w:p w14:paraId="555DFEC4" w14:textId="36DA3FF4" w:rsidR="00A36301" w:rsidRPr="0027023E" w:rsidRDefault="00A36301">
      <w:pPr>
        <w:pStyle w:val="F5B1"/>
        <w:contextualSpacing/>
        <w:rPr>
          <w:ins w:id="1506" w:author="Jack Fenimore" w:date="2017-06-05T18:12:00Z"/>
          <w:rFonts w:asciiTheme="minorHAnsi" w:hAnsiTheme="minorHAnsi"/>
        </w:rPr>
      </w:pPr>
      <w:ins w:id="1507" w:author="Jack Fenimore" w:date="2017-06-05T18:12:00Z">
        <w:r w:rsidRPr="0027023E">
          <w:rPr>
            <w:rFonts w:asciiTheme="minorHAnsi" w:hAnsiTheme="minorHAnsi"/>
          </w:rPr>
          <w:t>Review IP Intelligence</w:t>
        </w:r>
      </w:ins>
    </w:p>
    <w:p w14:paraId="12038411" w14:textId="77777777" w:rsidR="00A36301" w:rsidRPr="0027023E" w:rsidRDefault="00A36301">
      <w:pPr>
        <w:pStyle w:val="F5B1"/>
        <w:contextualSpacing/>
        <w:rPr>
          <w:ins w:id="1508" w:author="Jack Fenimore" w:date="2017-06-05T18:12:00Z"/>
          <w:rFonts w:asciiTheme="minorHAnsi" w:hAnsiTheme="minorHAnsi"/>
        </w:rPr>
      </w:pPr>
      <w:ins w:id="1509" w:author="Jack Fenimore" w:date="2017-06-05T18:12:00Z">
        <w:r w:rsidRPr="0027023E">
          <w:rPr>
            <w:rFonts w:asciiTheme="minorHAnsi" w:hAnsiTheme="minorHAnsi"/>
          </w:rPr>
          <w:t xml:space="preserve">Estimated time for completion: </w:t>
        </w:r>
        <w:r w:rsidRPr="0027023E">
          <w:rPr>
            <w:rFonts w:asciiTheme="minorHAnsi" w:hAnsiTheme="minorHAnsi"/>
            <w:b/>
          </w:rPr>
          <w:t>30 minutes</w:t>
        </w:r>
      </w:ins>
    </w:p>
    <w:p w14:paraId="2BEE3201" w14:textId="68181776" w:rsidR="00A36301" w:rsidRPr="0027023E" w:rsidRDefault="00A36301">
      <w:pPr>
        <w:pStyle w:val="F5H2"/>
        <w:rPr>
          <w:ins w:id="1510" w:author="Jack Fenimore" w:date="2017-06-05T18:12:00Z"/>
          <w:rFonts w:asciiTheme="minorHAnsi" w:hAnsiTheme="minorHAnsi"/>
          <w:color w:val="000000" w:themeColor="text1"/>
        </w:rPr>
      </w:pPr>
      <w:bookmarkStart w:id="1511" w:name="_Toc484532085"/>
      <w:ins w:id="1512" w:author="Jack Fenimore" w:date="2017-06-05T18:12:00Z">
        <w:r w:rsidRPr="0027023E">
          <w:rPr>
            <w:rFonts w:asciiTheme="minorHAnsi" w:hAnsiTheme="minorHAnsi"/>
            <w:color w:val="000000" w:themeColor="text1"/>
          </w:rPr>
          <w:t>Parameter</w:t>
        </w:r>
      </w:ins>
      <w:ins w:id="1513" w:author="Jack Fenimore" w:date="2017-06-05T18:13:00Z">
        <w:r w:rsidRPr="0027023E">
          <w:rPr>
            <w:rFonts w:asciiTheme="minorHAnsi" w:hAnsiTheme="minorHAnsi"/>
            <w:color w:val="000000" w:themeColor="text1"/>
          </w:rPr>
          <w:t xml:space="preserve"> Enforcement</w:t>
        </w:r>
      </w:ins>
      <w:bookmarkEnd w:id="1511"/>
    </w:p>
    <w:p w14:paraId="184CB875" w14:textId="7F48EC65" w:rsidR="001306DF" w:rsidRPr="0027023E" w:rsidRDefault="001306DF" w:rsidP="00936D91">
      <w:pPr>
        <w:rPr>
          <w:del w:id="1514" w:author="Jack Fenimore" w:date="2017-06-05T18:13:00Z"/>
          <w:rFonts w:asciiTheme="minorHAnsi" w:hAnsiTheme="minorHAnsi"/>
        </w:rPr>
      </w:pPr>
    </w:p>
    <w:p w14:paraId="3A528DFA" w14:textId="6EE26963" w:rsidR="001306DF" w:rsidRPr="0027023E" w:rsidRDefault="001306DF">
      <w:pPr>
        <w:rPr>
          <w:del w:id="1515" w:author="Jack Fenimore" w:date="2017-06-05T12:49:00Z"/>
          <w:rFonts w:asciiTheme="minorHAnsi" w:hAnsiTheme="minorHAnsi"/>
        </w:rPr>
      </w:pPr>
      <w:del w:id="1516" w:author="Jack Fenimore" w:date="2017-06-05T12:49:00Z">
        <w:r w:rsidRPr="0027023E">
          <w:rPr>
            <w:rFonts w:asciiTheme="minorHAnsi" w:hAnsiTheme="minorHAnsi"/>
          </w:rPr>
          <w:delText>Lab 3 – Where in the World? (JF)</w:delText>
        </w:r>
      </w:del>
    </w:p>
    <w:p w14:paraId="7483D2E9" w14:textId="4EAE0D46" w:rsidR="00D91350" w:rsidRPr="0027023E" w:rsidRDefault="001306DF">
      <w:pPr>
        <w:rPr>
          <w:del w:id="1517" w:author="Jack Fenimore" w:date="2017-06-05T12:49:00Z"/>
          <w:rFonts w:asciiTheme="minorHAnsi" w:hAnsiTheme="minorHAnsi"/>
        </w:rPr>
      </w:pPr>
      <w:del w:id="1518" w:author="Jack Fenimore" w:date="2017-06-05T12:49:00Z">
        <w:r w:rsidRPr="0027023E">
          <w:rPr>
            <w:rFonts w:asciiTheme="minorHAnsi" w:hAnsiTheme="minorHAnsi"/>
          </w:rPr>
          <w:delText>-</w:delText>
        </w:r>
        <w:r w:rsidR="00D91350" w:rsidRPr="0027023E">
          <w:rPr>
            <w:rFonts w:asciiTheme="minorHAnsi" w:hAnsiTheme="minorHAnsi"/>
          </w:rPr>
          <w:delText>Enforce Parameter</w:delText>
        </w:r>
        <w:r w:rsidRPr="0027023E">
          <w:rPr>
            <w:rFonts w:asciiTheme="minorHAnsi" w:hAnsiTheme="minorHAnsi"/>
          </w:rPr>
          <w:delText xml:space="preserve"> </w:delText>
        </w:r>
      </w:del>
    </w:p>
    <w:p w14:paraId="0C1D919B" w14:textId="64D9606C" w:rsidR="001306DF" w:rsidRPr="0027023E" w:rsidRDefault="00D91350">
      <w:pPr>
        <w:rPr>
          <w:del w:id="1519" w:author="Jack Fenimore" w:date="2017-06-05T12:49:00Z"/>
          <w:rFonts w:asciiTheme="minorHAnsi" w:hAnsiTheme="minorHAnsi"/>
        </w:rPr>
      </w:pPr>
      <w:del w:id="1520" w:author="Jack Fenimore" w:date="2017-06-05T12:49:00Z">
        <w:r w:rsidRPr="0027023E">
          <w:rPr>
            <w:rFonts w:asciiTheme="minorHAnsi" w:hAnsiTheme="minorHAnsi"/>
          </w:rPr>
          <w:delText>-</w:delText>
        </w:r>
        <w:r w:rsidR="001306DF" w:rsidRPr="0027023E">
          <w:rPr>
            <w:rFonts w:asciiTheme="minorHAnsi" w:hAnsiTheme="minorHAnsi"/>
          </w:rPr>
          <w:delText xml:space="preserve">Cover trusted ip’s </w:delText>
        </w:r>
      </w:del>
    </w:p>
    <w:p w14:paraId="65679C5B" w14:textId="130D5B12" w:rsidR="001306DF" w:rsidRPr="0027023E" w:rsidRDefault="001306DF">
      <w:pPr>
        <w:rPr>
          <w:del w:id="1521" w:author="Jack Fenimore" w:date="2017-06-05T12:49:00Z"/>
          <w:rFonts w:asciiTheme="minorHAnsi" w:hAnsiTheme="minorHAnsi"/>
        </w:rPr>
      </w:pPr>
      <w:del w:id="1522" w:author="Jack Fenimore" w:date="2017-06-05T12:49:00Z">
        <w:r w:rsidRPr="0027023E">
          <w:rPr>
            <w:rFonts w:asciiTheme="minorHAnsi" w:hAnsiTheme="minorHAnsi"/>
          </w:rPr>
          <w:delText xml:space="preserve">- Geolocation (I (brad) have an irule that randomizes geo and malicious sources that trigger ipi violations if you need it) </w:delText>
        </w:r>
      </w:del>
    </w:p>
    <w:p w14:paraId="52E63FFA" w14:textId="026B8368" w:rsidR="001306DF" w:rsidRPr="0027023E" w:rsidRDefault="001306DF">
      <w:pPr>
        <w:rPr>
          <w:del w:id="1523" w:author="Jack Fenimore" w:date="2017-06-05T12:49:00Z"/>
          <w:rFonts w:asciiTheme="minorHAnsi" w:hAnsiTheme="minorHAnsi"/>
        </w:rPr>
      </w:pPr>
      <w:del w:id="1524" w:author="Jack Fenimore" w:date="2017-06-05T12:49:00Z">
        <w:r w:rsidRPr="0027023E">
          <w:rPr>
            <w:rFonts w:asciiTheme="minorHAnsi" w:hAnsiTheme="minorHAnsi"/>
          </w:rPr>
          <w:delText>- set up XFF (hhtp profile and asm)</w:delText>
        </w:r>
      </w:del>
    </w:p>
    <w:p w14:paraId="66312964" w14:textId="719CEA4B" w:rsidR="001306DF" w:rsidRPr="0027023E" w:rsidRDefault="001306DF">
      <w:pPr>
        <w:rPr>
          <w:del w:id="1525" w:author="Jack Fenimore" w:date="2017-06-05T12:49:00Z"/>
          <w:rFonts w:asciiTheme="minorHAnsi" w:hAnsiTheme="minorHAnsi"/>
        </w:rPr>
      </w:pPr>
      <w:del w:id="1526" w:author="Jack Fenimore" w:date="2017-06-05T12:49:00Z">
        <w:r w:rsidRPr="0027023E">
          <w:rPr>
            <w:rFonts w:asciiTheme="minorHAnsi" w:hAnsiTheme="minorHAnsi"/>
          </w:rPr>
          <w:delText xml:space="preserve">- Signature updates and staging </w:delText>
        </w:r>
      </w:del>
    </w:p>
    <w:p w14:paraId="5A501DBC" w14:textId="2FAADF1F" w:rsidR="001306DF" w:rsidRPr="0027023E" w:rsidRDefault="001306DF">
      <w:pPr>
        <w:rPr>
          <w:del w:id="1527" w:author="Jack Fenimore" w:date="2017-06-05T12:49:00Z"/>
          <w:rFonts w:asciiTheme="minorHAnsi" w:hAnsiTheme="minorHAnsi"/>
        </w:rPr>
      </w:pPr>
      <w:del w:id="1528" w:author="Jack Fenimore" w:date="2017-06-05T12:49:00Z">
        <w:r w:rsidRPr="0027023E">
          <w:rPr>
            <w:rFonts w:asciiTheme="minorHAnsi" w:hAnsiTheme="minorHAnsi"/>
          </w:rPr>
          <w:delText>- Logging (New unified reporting analytics overview)</w:delText>
        </w:r>
      </w:del>
    </w:p>
    <w:p w14:paraId="3ABAFD87" w14:textId="2BA1D96D" w:rsidR="001306DF" w:rsidRPr="0027023E" w:rsidRDefault="001306DF" w:rsidP="001306DF">
      <w:pPr>
        <w:rPr>
          <w:del w:id="1529" w:author="Jack Fenimore" w:date="2017-06-05T18:13:00Z"/>
          <w:rFonts w:asciiTheme="minorHAnsi" w:hAnsiTheme="minorHAnsi"/>
        </w:rPr>
      </w:pPr>
    </w:p>
    <w:p w14:paraId="4E919129" w14:textId="7B1EF273" w:rsidR="001306DF" w:rsidRPr="0027023E" w:rsidRDefault="001306DF" w:rsidP="00936D91">
      <w:pPr>
        <w:rPr>
          <w:del w:id="1530" w:author="Jack Fenimore" w:date="2017-06-05T18:13:00Z"/>
          <w:rFonts w:asciiTheme="minorHAnsi" w:hAnsiTheme="minorHAnsi"/>
        </w:rPr>
      </w:pPr>
    </w:p>
    <w:p w14:paraId="5F158389" w14:textId="20BF510E" w:rsidR="00490E1B" w:rsidRPr="0027023E" w:rsidRDefault="00D91350">
      <w:pPr>
        <w:rPr>
          <w:del w:id="1531" w:author="Jack Fenimore" w:date="2017-06-05T18:13:00Z"/>
          <w:rFonts w:asciiTheme="minorHAnsi" w:hAnsiTheme="minorHAnsi"/>
          <w:b/>
          <w:bCs/>
        </w:rPr>
        <w:pPrChange w:id="1532" w:author="Jack Fenimore" w:date="2017-06-05T22:29:00Z">
          <w:pPr>
            <w:pStyle w:val="F5Numlist"/>
            <w:numPr>
              <w:numId w:val="0"/>
            </w:numPr>
            <w:ind w:left="360" w:firstLine="0"/>
          </w:pPr>
        </w:pPrChange>
      </w:pPr>
      <w:bookmarkStart w:id="1533" w:name="OLE_LINK1"/>
      <w:bookmarkStart w:id="1534" w:name="OLE_LINK2"/>
      <w:del w:id="1535" w:author="Jack Fenimore" w:date="2017-06-05T18:13:00Z">
        <w:r w:rsidRPr="0027023E">
          <w:rPr>
            <w:rFonts w:asciiTheme="minorHAnsi" w:hAnsiTheme="minorHAnsi"/>
            <w:b/>
            <w:bCs/>
          </w:rPr>
          <w:delText>Parameter Enforcement</w:delText>
        </w:r>
      </w:del>
    </w:p>
    <w:bookmarkEnd w:id="1533"/>
    <w:bookmarkEnd w:id="1534"/>
    <w:p w14:paraId="57640951" w14:textId="7501E94C" w:rsidR="00E2263B" w:rsidRPr="0027023E" w:rsidDel="00E870B3" w:rsidRDefault="00E2263B">
      <w:pPr>
        <w:rPr>
          <w:del w:id="1536" w:author="Jack Fenimore" w:date="2017-06-06T17:00:00Z"/>
          <w:rFonts w:asciiTheme="minorHAnsi" w:hAnsiTheme="minorHAnsi"/>
        </w:rPr>
        <w:pPrChange w:id="1537" w:author="Jack Fenimore" w:date="2017-06-05T22:29:00Z">
          <w:pPr>
            <w:pStyle w:val="ListParagraph"/>
            <w:spacing w:after="200" w:line="276" w:lineRule="auto"/>
            <w:ind w:left="360"/>
          </w:pPr>
        </w:pPrChange>
      </w:pPr>
    </w:p>
    <w:p w14:paraId="0ABB486D" w14:textId="30AEB21D" w:rsidR="00B7475B" w:rsidRPr="0027023E" w:rsidRDefault="008434F9">
      <w:pPr>
        <w:pStyle w:val="ListParagraph"/>
        <w:numPr>
          <w:ilvl w:val="0"/>
          <w:numId w:val="16"/>
        </w:numPr>
        <w:rPr>
          <w:rFonts w:asciiTheme="minorHAnsi" w:hAnsiTheme="minorHAnsi"/>
          <w:rPrChange w:id="1538" w:author="Brad Scherer" w:date="2017-06-20T16:40:00Z">
            <w:rPr/>
          </w:rPrChange>
        </w:rPr>
      </w:pPr>
      <w:bookmarkStart w:id="1539" w:name="OLE_LINK3"/>
      <w:bookmarkStart w:id="1540" w:name="OLE_LINK4"/>
      <w:r w:rsidRPr="0027023E">
        <w:rPr>
          <w:rFonts w:asciiTheme="minorHAnsi" w:hAnsiTheme="minorHAnsi"/>
        </w:rPr>
        <w:t xml:space="preserve">Open </w:t>
      </w:r>
      <w:r w:rsidRPr="0027023E">
        <w:rPr>
          <w:rFonts w:asciiTheme="minorHAnsi" w:hAnsiTheme="minorHAnsi"/>
          <w:b/>
          <w:bCs/>
        </w:rPr>
        <w:t>Security</w:t>
      </w:r>
      <w:ins w:id="1541" w:author="Jack Fenimore" w:date="2017-06-05T12:28:00Z">
        <w:r w:rsidR="00BD2DCC" w:rsidRPr="0027023E">
          <w:rPr>
            <w:rFonts w:asciiTheme="minorHAnsi" w:hAnsiTheme="minorHAnsi"/>
            <w:b/>
          </w:rPr>
          <w:t xml:space="preserve"> </w:t>
        </w:r>
      </w:ins>
      <w:del w:id="1542" w:author="Jack Fenimore" w:date="2017-06-05T12:11:00Z">
        <w:r w:rsidRPr="0027023E" w:rsidDel="00870E52">
          <w:rPr>
            <w:rFonts w:asciiTheme="minorHAnsi" w:hAnsiTheme="minorHAnsi"/>
            <w:b/>
          </w:rPr>
          <w:delText>-&gt;</w:delText>
        </w:r>
      </w:del>
      <w:ins w:id="1543" w:author="Jack Fenimore" w:date="2017-06-05T12:11:00Z">
        <w:r w:rsidR="00870E52" w:rsidRPr="0027023E">
          <w:rPr>
            <w:rFonts w:asciiTheme="minorHAnsi" w:hAnsiTheme="minorHAnsi"/>
            <w:b/>
          </w:rPr>
          <w:t>&gt;</w:t>
        </w:r>
      </w:ins>
      <w:ins w:id="1544" w:author="Jack Fenimore" w:date="2017-06-05T12:28:00Z">
        <w:r w:rsidR="00BD2DCC" w:rsidRPr="0027023E">
          <w:rPr>
            <w:rFonts w:asciiTheme="minorHAnsi" w:hAnsiTheme="minorHAnsi"/>
            <w:b/>
          </w:rPr>
          <w:t xml:space="preserve"> </w:t>
        </w:r>
      </w:ins>
      <w:r w:rsidRPr="0027023E">
        <w:rPr>
          <w:rFonts w:asciiTheme="minorHAnsi" w:hAnsiTheme="minorHAnsi"/>
          <w:b/>
          <w:bCs/>
        </w:rPr>
        <w:t>Application Security</w:t>
      </w:r>
      <w:bookmarkEnd w:id="1539"/>
      <w:bookmarkEnd w:id="1540"/>
      <w:ins w:id="1545" w:author="Jack Fenimore" w:date="2017-06-05T12:28:00Z">
        <w:r w:rsidR="00BD2DCC" w:rsidRPr="0027023E">
          <w:rPr>
            <w:rFonts w:asciiTheme="minorHAnsi" w:hAnsiTheme="minorHAnsi"/>
            <w:b/>
          </w:rPr>
          <w:t xml:space="preserve"> </w:t>
        </w:r>
      </w:ins>
      <w:del w:id="1546" w:author="Jack Fenimore" w:date="2017-06-05T12:11:00Z">
        <w:r w:rsidRPr="0027023E" w:rsidDel="00870E52">
          <w:rPr>
            <w:rFonts w:asciiTheme="minorHAnsi" w:hAnsiTheme="minorHAnsi"/>
            <w:b/>
          </w:rPr>
          <w:delText>-&gt;</w:delText>
        </w:r>
      </w:del>
      <w:ins w:id="1547" w:author="Jack Fenimore" w:date="2017-06-05T12:11:00Z">
        <w:r w:rsidR="00870E52" w:rsidRPr="0027023E">
          <w:rPr>
            <w:rFonts w:asciiTheme="minorHAnsi" w:hAnsiTheme="minorHAnsi"/>
            <w:b/>
          </w:rPr>
          <w:t>&gt;</w:t>
        </w:r>
      </w:ins>
      <w:ins w:id="1548" w:author="Jack Fenimore" w:date="2017-06-05T12:29:00Z">
        <w:r w:rsidR="00BD2DCC" w:rsidRPr="0027023E">
          <w:rPr>
            <w:rFonts w:asciiTheme="minorHAnsi" w:hAnsiTheme="minorHAnsi"/>
            <w:b/>
          </w:rPr>
          <w:t xml:space="preserve"> </w:t>
        </w:r>
      </w:ins>
      <w:r w:rsidRPr="0027023E">
        <w:rPr>
          <w:rFonts w:asciiTheme="minorHAnsi" w:hAnsiTheme="minorHAnsi"/>
          <w:b/>
          <w:bCs/>
        </w:rPr>
        <w:t>Parameters</w:t>
      </w:r>
      <w:ins w:id="1549" w:author="Jack Fenimore" w:date="2017-06-05T12:29:00Z">
        <w:r w:rsidR="00BD2DCC" w:rsidRPr="0027023E">
          <w:rPr>
            <w:rFonts w:asciiTheme="minorHAnsi" w:hAnsiTheme="minorHAnsi"/>
            <w:b/>
          </w:rPr>
          <w:t xml:space="preserve"> </w:t>
        </w:r>
      </w:ins>
      <w:del w:id="1550" w:author="Jack Fenimore" w:date="2017-06-05T12:11:00Z">
        <w:r w:rsidRPr="0027023E" w:rsidDel="00870E52">
          <w:rPr>
            <w:rFonts w:asciiTheme="minorHAnsi" w:hAnsiTheme="minorHAnsi"/>
            <w:b/>
          </w:rPr>
          <w:delText>-&gt;</w:delText>
        </w:r>
      </w:del>
      <w:ins w:id="1551" w:author="Jack Fenimore" w:date="2017-06-05T12:11:00Z">
        <w:r w:rsidR="00870E52" w:rsidRPr="0027023E">
          <w:rPr>
            <w:rFonts w:asciiTheme="minorHAnsi" w:hAnsiTheme="minorHAnsi"/>
            <w:b/>
          </w:rPr>
          <w:t>&gt;</w:t>
        </w:r>
      </w:ins>
      <w:ins w:id="1552" w:author="Jack Fenimore" w:date="2017-06-05T12:29:00Z">
        <w:r w:rsidR="00BD2DCC" w:rsidRPr="0027023E">
          <w:rPr>
            <w:rFonts w:asciiTheme="minorHAnsi" w:hAnsiTheme="minorHAnsi"/>
            <w:b/>
          </w:rPr>
          <w:t xml:space="preserve"> </w:t>
        </w:r>
      </w:ins>
      <w:proofErr w:type="spellStart"/>
      <w:r w:rsidRPr="0027023E">
        <w:rPr>
          <w:rFonts w:asciiTheme="minorHAnsi" w:hAnsiTheme="minorHAnsi"/>
          <w:b/>
          <w:bCs/>
        </w:rPr>
        <w:t>Parameters</w:t>
      </w:r>
      <w:proofErr w:type="spellEnd"/>
      <w:r w:rsidRPr="0027023E">
        <w:rPr>
          <w:rFonts w:asciiTheme="minorHAnsi" w:hAnsiTheme="minorHAnsi"/>
          <w:b/>
          <w:bCs/>
        </w:rPr>
        <w:t xml:space="preserve"> List.  </w:t>
      </w:r>
      <w:r w:rsidRPr="0027023E">
        <w:rPr>
          <w:rFonts w:asciiTheme="minorHAnsi" w:hAnsiTheme="minorHAnsi"/>
        </w:rPr>
        <w:t xml:space="preserve">You will see that the </w:t>
      </w:r>
      <w:r w:rsidR="00E261F6" w:rsidRPr="0027023E">
        <w:rPr>
          <w:rFonts w:asciiTheme="minorHAnsi" w:hAnsiTheme="minorHAnsi"/>
        </w:rPr>
        <w:t>wildcard parameter “*” is still in staging</w:t>
      </w:r>
      <w:r w:rsidR="00B7475B" w:rsidRPr="0027023E">
        <w:rPr>
          <w:rFonts w:asciiTheme="minorHAnsi" w:hAnsiTheme="minorHAnsi"/>
        </w:rPr>
        <w:t>:</w:t>
      </w:r>
    </w:p>
    <w:p w14:paraId="56FC1462" w14:textId="77777777" w:rsidR="00A23DC2" w:rsidRPr="0027023E" w:rsidRDefault="00A23DC2">
      <w:pPr>
        <w:pStyle w:val="ListParagraph"/>
        <w:rPr>
          <w:rFonts w:asciiTheme="minorHAnsi" w:hAnsiTheme="minorHAnsi"/>
        </w:rPr>
        <w:pPrChange w:id="1553" w:author="Jack Fenimore" w:date="2017-06-05T12:51:00Z">
          <w:pPr>
            <w:pStyle w:val="ListParagraph"/>
            <w:numPr>
              <w:numId w:val="15"/>
            </w:numPr>
            <w:ind w:left="1080" w:hanging="360"/>
          </w:pPr>
        </w:pPrChange>
      </w:pPr>
    </w:p>
    <w:p w14:paraId="5697F590" w14:textId="468326C3" w:rsidR="008434F9" w:rsidRPr="0027023E" w:rsidRDefault="00E261F6" w:rsidP="00B7475B">
      <w:pPr>
        <w:pStyle w:val="ListParagraph"/>
        <w:rPr>
          <w:rFonts w:asciiTheme="minorHAnsi" w:hAnsiTheme="minorHAnsi"/>
        </w:rPr>
      </w:pPr>
      <w:r w:rsidRPr="0027023E">
        <w:rPr>
          <w:rFonts w:asciiTheme="minorHAnsi" w:hAnsiTheme="minorHAnsi"/>
          <w:noProof/>
        </w:rPr>
        <w:drawing>
          <wp:inline distT="0" distB="0" distL="0" distR="0" wp14:anchorId="3072DB96" wp14:editId="608A89A9">
            <wp:extent cx="5943600" cy="1517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17650"/>
                    </a:xfrm>
                    <a:prstGeom prst="rect">
                      <a:avLst/>
                    </a:prstGeom>
                  </pic:spPr>
                </pic:pic>
              </a:graphicData>
            </a:graphic>
          </wp:inline>
        </w:drawing>
      </w:r>
    </w:p>
    <w:p w14:paraId="1EB47200" w14:textId="77777777" w:rsidR="007B58E2" w:rsidRPr="0027023E" w:rsidRDefault="007B58E2" w:rsidP="008434F9">
      <w:pPr>
        <w:rPr>
          <w:rFonts w:asciiTheme="minorHAnsi" w:hAnsiTheme="minorHAnsi"/>
        </w:rPr>
      </w:pPr>
    </w:p>
    <w:p w14:paraId="6778F3CA" w14:textId="626B909A" w:rsidR="00B7475B" w:rsidRPr="0027023E" w:rsidRDefault="00E261F6">
      <w:pPr>
        <w:pStyle w:val="ListParagraph"/>
        <w:numPr>
          <w:ilvl w:val="0"/>
          <w:numId w:val="16"/>
        </w:numPr>
        <w:rPr>
          <w:rFonts w:asciiTheme="minorHAnsi" w:hAnsiTheme="minorHAnsi"/>
        </w:rPr>
      </w:pPr>
      <w:r w:rsidRPr="0027023E">
        <w:rPr>
          <w:rFonts w:asciiTheme="minorHAnsi" w:hAnsiTheme="minorHAnsi"/>
        </w:rPr>
        <w:t>Check the box next to</w:t>
      </w:r>
      <w:r w:rsidR="008434F9" w:rsidRPr="0027023E">
        <w:rPr>
          <w:rFonts w:asciiTheme="minorHAnsi" w:hAnsiTheme="minorHAnsi"/>
        </w:rPr>
        <w:t xml:space="preserve"> </w:t>
      </w:r>
      <w:r w:rsidRPr="0027023E">
        <w:rPr>
          <w:rFonts w:asciiTheme="minorHAnsi" w:hAnsiTheme="minorHAnsi"/>
          <w:b/>
          <w:bCs/>
        </w:rPr>
        <w:t>*</w:t>
      </w:r>
      <w:r w:rsidR="008434F9" w:rsidRPr="0027023E">
        <w:rPr>
          <w:rFonts w:asciiTheme="minorHAnsi" w:hAnsiTheme="minorHAnsi"/>
        </w:rPr>
        <w:t xml:space="preserve"> and </w:t>
      </w:r>
      <w:r w:rsidRPr="0027023E">
        <w:rPr>
          <w:rFonts w:asciiTheme="minorHAnsi" w:hAnsiTheme="minorHAnsi"/>
        </w:rPr>
        <w:t xml:space="preserve">then click </w:t>
      </w:r>
      <w:r w:rsidRPr="0027023E">
        <w:rPr>
          <w:rFonts w:asciiTheme="minorHAnsi" w:hAnsiTheme="minorHAnsi"/>
          <w:b/>
          <w:bCs/>
        </w:rPr>
        <w:t>Enforc</w:t>
      </w:r>
      <w:ins w:id="1554" w:author="Brad Scherer" w:date="2017-06-20T16:03:00Z">
        <w:r w:rsidR="00901E04" w:rsidRPr="0027023E">
          <w:rPr>
            <w:rFonts w:asciiTheme="minorHAnsi" w:hAnsiTheme="minorHAnsi"/>
            <w:b/>
            <w:bCs/>
          </w:rPr>
          <w:t>e</w:t>
        </w:r>
        <w:r w:rsidR="00901E04" w:rsidRPr="0027023E">
          <w:rPr>
            <w:rFonts w:asciiTheme="minorHAnsi" w:hAnsiTheme="minorHAnsi"/>
            <w:bCs/>
          </w:rPr>
          <w:t>, Accept the browser popup confirmation,</w:t>
        </w:r>
      </w:ins>
      <w:del w:id="1555" w:author="Brad Scherer" w:date="2017-06-20T16:03:00Z">
        <w:r w:rsidRPr="0027023E" w:rsidDel="00901E04">
          <w:rPr>
            <w:rFonts w:asciiTheme="minorHAnsi" w:hAnsiTheme="minorHAnsi"/>
            <w:bCs/>
            <w:rPrChange w:id="1556" w:author="Brad Scherer" w:date="2017-06-20T16:40:00Z">
              <w:rPr>
                <w:rFonts w:asciiTheme="minorHAnsi" w:hAnsiTheme="minorHAnsi"/>
                <w:b/>
                <w:bCs/>
              </w:rPr>
            </w:rPrChange>
          </w:rPr>
          <w:delText>e</w:delText>
        </w:r>
      </w:del>
      <w:r w:rsidRPr="0027023E">
        <w:rPr>
          <w:rFonts w:asciiTheme="minorHAnsi" w:hAnsiTheme="minorHAnsi"/>
          <w:b/>
          <w:bCs/>
        </w:rPr>
        <w:t xml:space="preserve"> </w:t>
      </w:r>
      <w:r w:rsidR="008434F9" w:rsidRPr="0027023E">
        <w:rPr>
          <w:rFonts w:asciiTheme="minorHAnsi" w:hAnsiTheme="minorHAnsi"/>
        </w:rPr>
        <w:t xml:space="preserve">and </w:t>
      </w:r>
      <w:del w:id="1557" w:author="Brad Scherer" w:date="2017-06-20T16:03:00Z">
        <w:r w:rsidR="008434F9" w:rsidRPr="0027023E" w:rsidDel="00901E04">
          <w:rPr>
            <w:rFonts w:asciiTheme="minorHAnsi" w:hAnsiTheme="minorHAnsi"/>
          </w:rPr>
          <w:delText xml:space="preserve">click </w:delText>
        </w:r>
        <w:r w:rsidR="008434F9" w:rsidRPr="0027023E" w:rsidDel="00901E04">
          <w:rPr>
            <w:rFonts w:asciiTheme="minorHAnsi" w:hAnsiTheme="minorHAnsi"/>
            <w:b/>
            <w:bCs/>
          </w:rPr>
          <w:delText>Update</w:delText>
        </w:r>
        <w:r w:rsidR="008434F9" w:rsidRPr="0027023E" w:rsidDel="00901E04">
          <w:rPr>
            <w:rFonts w:asciiTheme="minorHAnsi" w:hAnsiTheme="minorHAnsi"/>
          </w:rPr>
          <w:delText xml:space="preserve">, </w:delText>
        </w:r>
      </w:del>
      <w:r w:rsidR="008434F9" w:rsidRPr="0027023E">
        <w:rPr>
          <w:rFonts w:asciiTheme="minorHAnsi" w:hAnsiTheme="minorHAnsi"/>
        </w:rPr>
        <w:t xml:space="preserve">then </w:t>
      </w:r>
      <w:r w:rsidR="008434F9" w:rsidRPr="0027023E">
        <w:rPr>
          <w:rFonts w:asciiTheme="minorHAnsi" w:hAnsiTheme="minorHAnsi"/>
          <w:b/>
          <w:bCs/>
        </w:rPr>
        <w:t>Apply Policy</w:t>
      </w:r>
      <w:r w:rsidR="008434F9" w:rsidRPr="0027023E">
        <w:rPr>
          <w:rFonts w:asciiTheme="minorHAnsi" w:hAnsiTheme="minorHAnsi"/>
        </w:rPr>
        <w:t>.</w:t>
      </w:r>
    </w:p>
    <w:p w14:paraId="371C5557" w14:textId="2EA33027" w:rsidR="008434F9" w:rsidRPr="0027023E" w:rsidRDefault="00E801B6" w:rsidP="00B7475B">
      <w:pPr>
        <w:pStyle w:val="ListParagraph"/>
        <w:rPr>
          <w:ins w:id="1558" w:author="Jack Fenimore" w:date="2017-06-05T12:51:00Z"/>
          <w:rFonts w:asciiTheme="minorHAnsi" w:hAnsiTheme="minorHAnsi"/>
        </w:rPr>
      </w:pPr>
      <w:r w:rsidRPr="0027023E">
        <w:rPr>
          <w:rFonts w:asciiTheme="minorHAnsi" w:hAnsiTheme="minorHAnsi"/>
          <w:noProof/>
        </w:rPr>
        <mc:AlternateContent>
          <mc:Choice Requires="wps">
            <w:drawing>
              <wp:anchor distT="0" distB="0" distL="114300" distR="114300" simplePos="0" relativeHeight="251658247" behindDoc="0" locked="0" layoutInCell="1" allowOverlap="1" wp14:anchorId="7DEF8E2A" wp14:editId="1BEC2568">
                <wp:simplePos x="0" y="0"/>
                <wp:positionH relativeFrom="column">
                  <wp:posOffset>5995035</wp:posOffset>
                </wp:positionH>
                <wp:positionV relativeFrom="paragraph">
                  <wp:posOffset>74507</wp:posOffset>
                </wp:positionV>
                <wp:extent cx="114300" cy="228600"/>
                <wp:effectExtent l="50800" t="0" r="38100" b="76200"/>
                <wp:wrapNone/>
                <wp:docPr id="7" name="Straight Arrow Connector 7"/>
                <wp:cNvGraphicFramePr/>
                <a:graphic xmlns:a="http://schemas.openxmlformats.org/drawingml/2006/main">
                  <a:graphicData uri="http://schemas.microsoft.com/office/word/2010/wordprocessingShape">
                    <wps:wsp>
                      <wps:cNvCnPr/>
                      <wps:spPr>
                        <a:xfrm flipH="1">
                          <a:off x="0" y="0"/>
                          <a:ext cx="114300" cy="228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D1100" id="Straight Arrow Connector 7" o:spid="_x0000_s1026" type="#_x0000_t32" style="position:absolute;margin-left:472.05pt;margin-top:5.85pt;width:9pt;height:18pt;flip:x;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" strokecolor="#c00000" strokeweight="2.25pt">
                <v:stroke endarrow="block"/>
              </v:shape>
            </w:pict>
          </mc:Fallback>
        </mc:AlternateContent>
      </w:r>
      <w:r w:rsidRPr="0027023E">
        <w:rPr>
          <w:rFonts w:asciiTheme="minorHAnsi" w:hAnsiTheme="minorHAnsi"/>
          <w:noProof/>
        </w:rPr>
        <mc:AlternateContent>
          <mc:Choice Requires="wps">
            <w:drawing>
              <wp:anchor distT="0" distB="0" distL="114300" distR="114300" simplePos="0" relativeHeight="251658246" behindDoc="0" locked="0" layoutInCell="1" allowOverlap="1" wp14:anchorId="4723FDCD" wp14:editId="419214D6">
                <wp:simplePos x="0" y="0"/>
                <wp:positionH relativeFrom="column">
                  <wp:posOffset>1651635</wp:posOffset>
                </wp:positionH>
                <wp:positionV relativeFrom="paragraph">
                  <wp:posOffset>1103207</wp:posOffset>
                </wp:positionV>
                <wp:extent cx="114300" cy="228600"/>
                <wp:effectExtent l="50800" t="0" r="38100" b="76200"/>
                <wp:wrapNone/>
                <wp:docPr id="6" name="Straight Arrow Connector 6"/>
                <wp:cNvGraphicFramePr/>
                <a:graphic xmlns:a="http://schemas.openxmlformats.org/drawingml/2006/main">
                  <a:graphicData uri="http://schemas.microsoft.com/office/word/2010/wordprocessingShape">
                    <wps:wsp>
                      <wps:cNvCnPr/>
                      <wps:spPr>
                        <a:xfrm flipH="1">
                          <a:off x="0" y="0"/>
                          <a:ext cx="114300" cy="228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8D181" id="Straight Arrow Connector 6" o:spid="_x0000_s1026" type="#_x0000_t32" style="position:absolute;margin-left:130.05pt;margin-top:86.85pt;width:9pt;height:18pt;flip:x;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" strokecolor="#c00000" strokeweight="2.25pt">
                <v:stroke endarrow="block"/>
              </v:shape>
            </w:pict>
          </mc:Fallback>
        </mc:AlternateContent>
      </w:r>
      <w:r w:rsidRPr="0027023E">
        <w:rPr>
          <w:rFonts w:asciiTheme="minorHAnsi" w:hAnsiTheme="minorHAnsi"/>
          <w:noProof/>
        </w:rPr>
        <mc:AlternateContent>
          <mc:Choice Requires="wps">
            <w:drawing>
              <wp:anchor distT="0" distB="0" distL="114300" distR="114300" simplePos="0" relativeHeight="251658245" behindDoc="0" locked="0" layoutInCell="1" allowOverlap="1" wp14:anchorId="78F3762F" wp14:editId="32253E1E">
                <wp:simplePos x="0" y="0"/>
                <wp:positionH relativeFrom="column">
                  <wp:posOffset>506942</wp:posOffset>
                </wp:positionH>
                <wp:positionV relativeFrom="paragraph">
                  <wp:posOffset>991235</wp:posOffset>
                </wp:positionV>
                <wp:extent cx="114300" cy="228600"/>
                <wp:effectExtent l="50800" t="0" r="38100" b="76200"/>
                <wp:wrapNone/>
                <wp:docPr id="5" name="Straight Arrow Connector 5"/>
                <wp:cNvGraphicFramePr/>
                <a:graphic xmlns:a="http://schemas.openxmlformats.org/drawingml/2006/main">
                  <a:graphicData uri="http://schemas.microsoft.com/office/word/2010/wordprocessingShape">
                    <wps:wsp>
                      <wps:cNvCnPr/>
                      <wps:spPr>
                        <a:xfrm flipH="1">
                          <a:off x="0" y="0"/>
                          <a:ext cx="114300" cy="228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3E006" id="Straight Arrow Connector 5" o:spid="_x0000_s1026" type="#_x0000_t32" style="position:absolute;margin-left:39.9pt;margin-top:78.05pt;width:9pt;height:18pt;flip:x;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" strokecolor="#c00000" strokeweight="2.25pt">
                <v:stroke endarrow="block"/>
              </v:shape>
            </w:pict>
          </mc:Fallback>
        </mc:AlternateContent>
      </w:r>
      <w:r w:rsidRPr="0027023E">
        <w:rPr>
          <w:rFonts w:asciiTheme="minorHAnsi" w:hAnsiTheme="minorHAnsi"/>
          <w:noProof/>
        </w:rPr>
        <w:drawing>
          <wp:inline distT="0" distB="0" distL="0" distR="0" wp14:anchorId="105BF3FE" wp14:editId="221461F6">
            <wp:extent cx="5943600" cy="150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04315"/>
                    </a:xfrm>
                    <a:prstGeom prst="rect">
                      <a:avLst/>
                    </a:prstGeom>
                  </pic:spPr>
                </pic:pic>
              </a:graphicData>
            </a:graphic>
          </wp:inline>
        </w:drawing>
      </w:r>
    </w:p>
    <w:p w14:paraId="1E196BEC" w14:textId="77777777" w:rsidR="00A23DC2" w:rsidRPr="0027023E" w:rsidRDefault="00A23DC2" w:rsidP="00B7475B">
      <w:pPr>
        <w:pStyle w:val="ListParagraph"/>
        <w:rPr>
          <w:rFonts w:asciiTheme="minorHAnsi" w:hAnsiTheme="minorHAnsi"/>
        </w:rPr>
      </w:pPr>
    </w:p>
    <w:p w14:paraId="00E466FA" w14:textId="69DB34DB" w:rsidR="00E801B6" w:rsidRPr="0027023E" w:rsidRDefault="00E801B6">
      <w:pPr>
        <w:pStyle w:val="ListParagraph"/>
        <w:numPr>
          <w:ilvl w:val="0"/>
          <w:numId w:val="66"/>
        </w:numPr>
        <w:rPr>
          <w:rFonts w:asciiTheme="minorHAnsi" w:hAnsiTheme="minorHAnsi"/>
          <w:rPrChange w:id="1559" w:author="Brad Scherer" w:date="2017-06-20T16:40:00Z">
            <w:rPr/>
          </w:rPrChange>
        </w:rPr>
        <w:pPrChange w:id="1560" w:author="Chad Jenison" w:date="2017-06-07T16:56:00Z">
          <w:pPr>
            <w:pStyle w:val="ListParagraph"/>
            <w:numPr>
              <w:numId w:val="9"/>
            </w:numPr>
            <w:ind w:hanging="360"/>
          </w:pPr>
        </w:pPrChange>
      </w:pPr>
      <w:r w:rsidRPr="0027023E">
        <w:rPr>
          <w:rFonts w:asciiTheme="minorHAnsi" w:hAnsiTheme="minorHAnsi"/>
        </w:rPr>
        <w:t xml:space="preserve">Open a new private browsing window in Firefox and go to </w:t>
      </w:r>
      <w:del w:id="1561" w:author="Brad Scherer [2]" w:date="2017-06-05T23:34:00Z">
        <w:r w:rsidR="002B33B0" w:rsidRPr="0027023E" w:rsidDel="001D2F25">
          <w:rPr>
            <w:rPrChange w:id="1562" w:author="Brad Scherer" w:date="2017-06-20T16:40:00Z">
              <w:rPr>
                <w:rStyle w:val="Hyperlink"/>
                <w:rFonts w:asciiTheme="minorHAnsi" w:hAnsiTheme="minorHAnsi"/>
              </w:rPr>
            </w:rPrChange>
          </w:rPr>
          <w:fldChar w:fldCharType="begin"/>
        </w:r>
        <w:r w:rsidR="002B33B0" w:rsidRPr="0027023E" w:rsidDel="001D2F25">
          <w:rPr>
            <w:rFonts w:asciiTheme="minorHAnsi" w:hAnsiTheme="minorHAnsi"/>
            <w:rPrChange w:id="1563" w:author="Brad Scherer" w:date="2017-06-20T16:40:00Z">
              <w:rPr/>
            </w:rPrChange>
          </w:rPr>
          <w:delInstrText xml:space="preserve"> HYPERLINK "http://auction.f5.com" </w:delInstrText>
        </w:r>
        <w:r w:rsidR="002B33B0" w:rsidRPr="0027023E" w:rsidDel="001D2F25">
          <w:rPr>
            <w:rPrChange w:id="1564" w:author="Brad Scherer" w:date="2017-06-20T16:40:00Z">
              <w:rPr>
                <w:rStyle w:val="Hyperlink"/>
                <w:rFonts w:asciiTheme="minorHAnsi" w:hAnsiTheme="minorHAnsi"/>
              </w:rPr>
            </w:rPrChange>
          </w:rPr>
          <w:fldChar w:fldCharType="separate"/>
        </w:r>
        <w:r w:rsidRPr="0027023E" w:rsidDel="001D2F25">
          <w:rPr>
            <w:rStyle w:val="Hyperlink"/>
            <w:rFonts w:asciiTheme="minorHAnsi" w:hAnsiTheme="minorHAnsi"/>
          </w:rPr>
          <w:delText>http://auction.f5.com</w:delText>
        </w:r>
        <w:r w:rsidR="002B33B0" w:rsidRPr="0027023E" w:rsidDel="001D2F25">
          <w:rPr>
            <w:rStyle w:val="Hyperlink"/>
            <w:rFonts w:asciiTheme="minorHAnsi" w:hAnsiTheme="minorHAnsi"/>
          </w:rPr>
          <w:fldChar w:fldCharType="end"/>
        </w:r>
        <w:r w:rsidRPr="0027023E" w:rsidDel="001D2F25">
          <w:rPr>
            <w:rFonts w:asciiTheme="minorHAnsi" w:hAnsiTheme="minorHAnsi"/>
          </w:rPr>
          <w:delText>.</w:delText>
        </w:r>
      </w:del>
      <w:proofErr w:type="gramStart"/>
      <w:ins w:id="1565" w:author="Brad Scherer [2]" w:date="2017-06-05T23:34:00Z">
        <w:r w:rsidR="001D2F25" w:rsidRPr="0027023E">
          <w:rPr>
            <w:rFonts w:asciiTheme="minorHAnsi" w:hAnsiTheme="minorHAnsi"/>
            <w:rPrChange w:id="1566" w:author="Brad Scherer" w:date="2017-06-20T16:40:00Z">
              <w:rPr/>
            </w:rPrChange>
          </w:rPr>
          <w:t>https://hackazon.f5demo.com</w:t>
        </w:r>
      </w:ins>
      <w:r w:rsidRPr="0027023E">
        <w:rPr>
          <w:rFonts w:asciiTheme="minorHAnsi" w:hAnsiTheme="minorHAnsi"/>
        </w:rPr>
        <w:t xml:space="preserve">  Click</w:t>
      </w:r>
      <w:proofErr w:type="gramEnd"/>
      <w:r w:rsidRPr="0027023E">
        <w:rPr>
          <w:rFonts w:asciiTheme="minorHAnsi" w:hAnsiTheme="minorHAnsi"/>
        </w:rPr>
        <w:t xml:space="preserve"> </w:t>
      </w:r>
      <w:r w:rsidRPr="0027023E">
        <w:rPr>
          <w:rFonts w:asciiTheme="minorHAnsi" w:hAnsiTheme="minorHAnsi"/>
          <w:b/>
          <w:bCs/>
        </w:rPr>
        <w:t>Sign-In</w:t>
      </w:r>
      <w:r w:rsidRPr="0027023E">
        <w:rPr>
          <w:rFonts w:asciiTheme="minorHAnsi" w:hAnsiTheme="minorHAnsi"/>
        </w:rPr>
        <w:t xml:space="preserve"> on the top right and use the same information from step 1</w:t>
      </w:r>
      <w:ins w:id="1567" w:author="Brad Scherer [2]" w:date="2017-06-05T23:35:00Z">
        <w:r w:rsidR="009954C9" w:rsidRPr="0027023E">
          <w:rPr>
            <w:rFonts w:asciiTheme="minorHAnsi" w:hAnsiTheme="minorHAnsi"/>
          </w:rPr>
          <w:t>5</w:t>
        </w:r>
      </w:ins>
      <w:del w:id="1568" w:author="Brad Scherer [2]" w:date="2017-06-05T23:35:00Z">
        <w:r w:rsidRPr="0027023E" w:rsidDel="009954C9">
          <w:rPr>
            <w:rFonts w:asciiTheme="minorHAnsi" w:hAnsiTheme="minorHAnsi"/>
          </w:rPr>
          <w:delText>4</w:delText>
        </w:r>
      </w:del>
      <w:r w:rsidRPr="0027023E">
        <w:rPr>
          <w:rFonts w:asciiTheme="minorHAnsi" w:hAnsiTheme="minorHAnsi"/>
        </w:rPr>
        <w:t xml:space="preserve"> in Lab 2 to login.  You should receive the block page at this point.  Close the Firefox window and return to the BIG-IP Administrative Interface. </w:t>
      </w:r>
    </w:p>
    <w:p w14:paraId="599141D0" w14:textId="30565E6B" w:rsidR="00E801B6" w:rsidRPr="0027023E" w:rsidRDefault="00E801B6">
      <w:pPr>
        <w:pStyle w:val="ListParagraph"/>
        <w:numPr>
          <w:ilvl w:val="0"/>
          <w:numId w:val="66"/>
        </w:numPr>
        <w:rPr>
          <w:rFonts w:asciiTheme="minorHAnsi" w:hAnsiTheme="minorHAnsi"/>
          <w:rPrChange w:id="1569" w:author="Brad Scherer" w:date="2017-06-20T16:40:00Z">
            <w:rPr/>
          </w:rPrChange>
        </w:rPr>
        <w:pPrChange w:id="1570" w:author="Chad Jenison" w:date="2017-06-07T16:56:00Z">
          <w:pPr>
            <w:pStyle w:val="ListParagraph"/>
            <w:numPr>
              <w:numId w:val="9"/>
            </w:numPr>
            <w:ind w:hanging="360"/>
          </w:pPr>
        </w:pPrChange>
      </w:pPr>
      <w:r w:rsidRPr="0027023E">
        <w:rPr>
          <w:rFonts w:asciiTheme="minorHAnsi" w:hAnsiTheme="minorHAnsi"/>
        </w:rPr>
        <w:t xml:space="preserve">Go to </w:t>
      </w:r>
      <w:r w:rsidRPr="0027023E">
        <w:rPr>
          <w:rFonts w:asciiTheme="minorHAnsi" w:hAnsiTheme="minorHAnsi"/>
          <w:b/>
          <w:bCs/>
        </w:rPr>
        <w:t>Local Traffic</w:t>
      </w:r>
      <w:ins w:id="1571" w:author="Jack Fenimore" w:date="2017-06-05T12:29:00Z">
        <w:r w:rsidR="00BD2DCC" w:rsidRPr="0027023E">
          <w:rPr>
            <w:rFonts w:asciiTheme="minorHAnsi" w:hAnsiTheme="minorHAnsi"/>
            <w:b/>
          </w:rPr>
          <w:t xml:space="preserve"> </w:t>
        </w:r>
      </w:ins>
      <w:del w:id="1572" w:author="Jack Fenimore" w:date="2017-06-05T12:11:00Z">
        <w:r w:rsidRPr="0027023E" w:rsidDel="00870E52">
          <w:rPr>
            <w:rFonts w:asciiTheme="minorHAnsi" w:hAnsiTheme="minorHAnsi"/>
            <w:b/>
          </w:rPr>
          <w:delText>-&gt;</w:delText>
        </w:r>
      </w:del>
      <w:ins w:id="1573" w:author="Jack Fenimore" w:date="2017-06-05T12:11:00Z">
        <w:r w:rsidR="00870E52" w:rsidRPr="0027023E">
          <w:rPr>
            <w:rFonts w:asciiTheme="minorHAnsi" w:hAnsiTheme="minorHAnsi"/>
            <w:b/>
          </w:rPr>
          <w:t>&gt;</w:t>
        </w:r>
      </w:ins>
      <w:ins w:id="1574" w:author="Jack Fenimore" w:date="2017-06-05T12:29:00Z">
        <w:r w:rsidR="00BD2DCC" w:rsidRPr="0027023E">
          <w:rPr>
            <w:rFonts w:asciiTheme="minorHAnsi" w:hAnsiTheme="minorHAnsi"/>
            <w:b/>
          </w:rPr>
          <w:t xml:space="preserve"> </w:t>
        </w:r>
      </w:ins>
      <w:r w:rsidRPr="0027023E">
        <w:rPr>
          <w:rFonts w:asciiTheme="minorHAnsi" w:hAnsiTheme="minorHAnsi"/>
          <w:b/>
          <w:bCs/>
        </w:rPr>
        <w:t>Profiles</w:t>
      </w:r>
      <w:del w:id="1575" w:author="Jack Fenimore" w:date="2017-06-05T12:11:00Z">
        <w:r w:rsidRPr="0027023E">
          <w:rPr>
            <w:rFonts w:asciiTheme="minorHAnsi" w:hAnsiTheme="minorHAnsi"/>
            <w:b/>
            <w:bCs/>
          </w:rPr>
          <w:delText>-&gt;</w:delText>
        </w:r>
      </w:del>
      <w:ins w:id="1576" w:author="Jack Fenimore" w:date="2017-06-05T12:29:00Z">
        <w:r w:rsidR="00BD2DCC" w:rsidRPr="0027023E">
          <w:rPr>
            <w:rFonts w:asciiTheme="minorHAnsi" w:hAnsiTheme="minorHAnsi"/>
            <w:b/>
          </w:rPr>
          <w:t xml:space="preserve"> &gt; </w:t>
        </w:r>
      </w:ins>
      <w:r w:rsidR="00E5517C" w:rsidRPr="0027023E">
        <w:rPr>
          <w:rFonts w:asciiTheme="minorHAnsi" w:hAnsiTheme="minorHAnsi"/>
          <w:b/>
          <w:bCs/>
        </w:rPr>
        <w:t>Services</w:t>
      </w:r>
      <w:ins w:id="1577" w:author="Jack Fenimore" w:date="2017-06-05T12:29:00Z">
        <w:r w:rsidR="00BD2DCC" w:rsidRPr="0027023E">
          <w:rPr>
            <w:rFonts w:asciiTheme="minorHAnsi" w:hAnsiTheme="minorHAnsi"/>
            <w:b/>
          </w:rPr>
          <w:t xml:space="preserve"> </w:t>
        </w:r>
      </w:ins>
      <w:del w:id="1578" w:author="Jack Fenimore" w:date="2017-06-05T12:11:00Z">
        <w:r w:rsidR="00E5517C" w:rsidRPr="0027023E" w:rsidDel="00870E52">
          <w:rPr>
            <w:rFonts w:asciiTheme="minorHAnsi" w:hAnsiTheme="minorHAnsi"/>
            <w:b/>
          </w:rPr>
          <w:delText>-&gt;</w:delText>
        </w:r>
      </w:del>
      <w:ins w:id="1579" w:author="Jack Fenimore" w:date="2017-06-05T12:11:00Z">
        <w:r w:rsidR="00870E52" w:rsidRPr="0027023E">
          <w:rPr>
            <w:rFonts w:asciiTheme="minorHAnsi" w:hAnsiTheme="minorHAnsi"/>
            <w:b/>
          </w:rPr>
          <w:t>&gt;</w:t>
        </w:r>
      </w:ins>
      <w:ins w:id="1580" w:author="Jack Fenimore" w:date="2017-06-05T12:29:00Z">
        <w:r w:rsidR="00BD2DCC" w:rsidRPr="0027023E">
          <w:rPr>
            <w:rFonts w:asciiTheme="minorHAnsi" w:hAnsiTheme="minorHAnsi"/>
            <w:b/>
          </w:rPr>
          <w:t xml:space="preserve"> </w:t>
        </w:r>
      </w:ins>
      <w:r w:rsidRPr="0027023E">
        <w:rPr>
          <w:rFonts w:asciiTheme="minorHAnsi" w:hAnsiTheme="minorHAnsi"/>
          <w:b/>
          <w:bCs/>
        </w:rPr>
        <w:t xml:space="preserve">HTTP </w:t>
      </w:r>
      <w:r w:rsidRPr="0027023E">
        <w:rPr>
          <w:rFonts w:asciiTheme="minorHAnsi" w:hAnsiTheme="minorHAnsi"/>
        </w:rPr>
        <w:t xml:space="preserve">and click </w:t>
      </w:r>
      <w:r w:rsidRPr="0027023E">
        <w:rPr>
          <w:rFonts w:asciiTheme="minorHAnsi" w:hAnsiTheme="minorHAnsi"/>
          <w:b/>
          <w:bCs/>
        </w:rPr>
        <w:t>Create</w:t>
      </w:r>
      <w:r w:rsidRPr="0027023E">
        <w:rPr>
          <w:rFonts w:asciiTheme="minorHAnsi" w:hAnsiTheme="minorHAnsi"/>
        </w:rPr>
        <w:t xml:space="preserve">.   </w:t>
      </w:r>
    </w:p>
    <w:p w14:paraId="08D50A55" w14:textId="77777777" w:rsidR="00A23DC2" w:rsidRPr="0027023E" w:rsidRDefault="00A23DC2">
      <w:pPr>
        <w:pStyle w:val="ListParagraph"/>
        <w:rPr>
          <w:rFonts w:asciiTheme="minorHAnsi" w:hAnsiTheme="minorHAnsi"/>
        </w:rPr>
        <w:pPrChange w:id="1581" w:author="Jack Fenimore" w:date="2017-06-05T12:51:00Z">
          <w:pPr>
            <w:pStyle w:val="ListParagraph"/>
            <w:numPr>
              <w:numId w:val="8"/>
            </w:numPr>
            <w:ind w:left="1440" w:hanging="720"/>
          </w:pPr>
        </w:pPrChange>
      </w:pPr>
    </w:p>
    <w:p w14:paraId="5BDDE737" w14:textId="77777777" w:rsidR="00A23DC2" w:rsidRPr="0027023E" w:rsidRDefault="007440C2" w:rsidP="00E801B6">
      <w:pPr>
        <w:rPr>
          <w:ins w:id="1582" w:author="Jack Fenimore" w:date="2017-06-05T12:51:00Z"/>
          <w:rFonts w:asciiTheme="minorHAnsi" w:hAnsiTheme="minorHAnsi"/>
        </w:rPr>
      </w:pPr>
      <w:r w:rsidRPr="0027023E">
        <w:rPr>
          <w:rFonts w:asciiTheme="minorHAnsi" w:hAnsiTheme="minorHAnsi"/>
          <w:noProof/>
        </w:rPr>
        <w:lastRenderedPageBreak/>
        <mc:AlternateContent>
          <mc:Choice Requires="wps">
            <w:drawing>
              <wp:anchor distT="0" distB="0" distL="114300" distR="114300" simplePos="0" relativeHeight="251658248" behindDoc="0" locked="0" layoutInCell="1" allowOverlap="1" wp14:anchorId="5863CA11" wp14:editId="6C65F572">
                <wp:simplePos x="0" y="0"/>
                <wp:positionH relativeFrom="column">
                  <wp:posOffset>5771802</wp:posOffset>
                </wp:positionH>
                <wp:positionV relativeFrom="paragraph">
                  <wp:posOffset>218788</wp:posOffset>
                </wp:positionV>
                <wp:extent cx="114300" cy="228600"/>
                <wp:effectExtent l="50800" t="0" r="38100" b="76200"/>
                <wp:wrapNone/>
                <wp:docPr id="90" name="Straight Arrow Connector 90"/>
                <wp:cNvGraphicFramePr/>
                <a:graphic xmlns:a="http://schemas.openxmlformats.org/drawingml/2006/main">
                  <a:graphicData uri="http://schemas.microsoft.com/office/word/2010/wordprocessingShape">
                    <wps:wsp>
                      <wps:cNvCnPr/>
                      <wps:spPr>
                        <a:xfrm flipH="1">
                          <a:off x="0" y="0"/>
                          <a:ext cx="114300" cy="228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9D564" id="Straight Arrow Connector 90" o:spid="_x0000_s1026" type="#_x0000_t32" style="position:absolute;margin-left:454.45pt;margin-top:17.25pt;width:9pt;height:18pt;flip:x;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" strokecolor="#c00000" strokeweight="2.25pt">
                <v:stroke endarrow="block"/>
              </v:shape>
            </w:pict>
          </mc:Fallback>
        </mc:AlternateContent>
      </w:r>
      <w:r w:rsidR="00E5517C" w:rsidRPr="0027023E">
        <w:rPr>
          <w:rFonts w:asciiTheme="minorHAnsi" w:hAnsiTheme="minorHAnsi"/>
          <w:noProof/>
        </w:rPr>
        <w:drawing>
          <wp:inline distT="0" distB="0" distL="0" distR="0" wp14:anchorId="0A9C1715" wp14:editId="24B70583">
            <wp:extent cx="5943600" cy="1191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91895"/>
                    </a:xfrm>
                    <a:prstGeom prst="rect">
                      <a:avLst/>
                    </a:prstGeom>
                  </pic:spPr>
                </pic:pic>
              </a:graphicData>
            </a:graphic>
          </wp:inline>
        </w:drawing>
      </w:r>
    </w:p>
    <w:p w14:paraId="46151E37" w14:textId="2112DA3E" w:rsidR="00E801B6" w:rsidRPr="0027023E" w:rsidRDefault="00E801B6" w:rsidP="00E801B6">
      <w:pPr>
        <w:rPr>
          <w:rFonts w:asciiTheme="minorHAnsi" w:hAnsiTheme="minorHAnsi"/>
        </w:rPr>
      </w:pPr>
    </w:p>
    <w:p w14:paraId="370F201E" w14:textId="1C6A0DB5" w:rsidR="00E801B6" w:rsidRPr="0027023E" w:rsidRDefault="00E5517C">
      <w:pPr>
        <w:pStyle w:val="ListParagraph"/>
        <w:numPr>
          <w:ilvl w:val="0"/>
          <w:numId w:val="66"/>
        </w:numPr>
        <w:rPr>
          <w:rFonts w:asciiTheme="minorHAnsi" w:hAnsiTheme="minorHAnsi"/>
          <w:rPrChange w:id="1583" w:author="Brad Scherer" w:date="2017-06-20T16:40:00Z">
            <w:rPr/>
          </w:rPrChange>
        </w:rPr>
        <w:pPrChange w:id="1584" w:author="Chad Jenison" w:date="2017-06-07T16:56:00Z">
          <w:pPr>
            <w:pStyle w:val="ListParagraph"/>
            <w:numPr>
              <w:numId w:val="9"/>
            </w:numPr>
            <w:ind w:hanging="360"/>
          </w:pPr>
        </w:pPrChange>
      </w:pPr>
      <w:r w:rsidRPr="0027023E">
        <w:rPr>
          <w:rFonts w:asciiTheme="minorHAnsi" w:hAnsiTheme="minorHAnsi"/>
        </w:rPr>
        <w:t>In the new profile complete the following:</w:t>
      </w:r>
    </w:p>
    <w:p w14:paraId="4202126B" w14:textId="2A8C657E" w:rsidR="00E5517C" w:rsidRPr="0027023E" w:rsidRDefault="00E5517C">
      <w:pPr>
        <w:pStyle w:val="ListParagraph"/>
        <w:numPr>
          <w:ilvl w:val="0"/>
          <w:numId w:val="25"/>
        </w:numPr>
        <w:rPr>
          <w:rFonts w:asciiTheme="minorHAnsi" w:hAnsiTheme="minorHAnsi"/>
          <w:rPrChange w:id="1585" w:author="Brad Scherer" w:date="2017-06-20T16:40:00Z">
            <w:rPr/>
          </w:rPrChange>
        </w:rPr>
      </w:pPr>
      <w:r w:rsidRPr="0027023E">
        <w:rPr>
          <w:rFonts w:asciiTheme="minorHAnsi" w:hAnsiTheme="minorHAnsi"/>
        </w:rPr>
        <w:t xml:space="preserve">Name: </w:t>
      </w:r>
      <w:proofErr w:type="spellStart"/>
      <w:r w:rsidRPr="0027023E">
        <w:rPr>
          <w:rFonts w:asciiTheme="minorHAnsi" w:hAnsiTheme="minorHAnsi"/>
        </w:rPr>
        <w:t>hackazon_http_profile</w:t>
      </w:r>
      <w:proofErr w:type="spellEnd"/>
    </w:p>
    <w:p w14:paraId="1C5B3C19" w14:textId="163974E6" w:rsidR="00E5517C" w:rsidRPr="0027023E" w:rsidRDefault="004A2716">
      <w:pPr>
        <w:pStyle w:val="ListParagraph"/>
        <w:numPr>
          <w:ilvl w:val="0"/>
          <w:numId w:val="25"/>
        </w:numPr>
        <w:rPr>
          <w:rFonts w:asciiTheme="minorHAnsi" w:hAnsiTheme="minorHAnsi"/>
        </w:rPr>
      </w:pPr>
      <w:r w:rsidRPr="0027023E">
        <w:rPr>
          <w:rFonts w:asciiTheme="minorHAnsi" w:hAnsiTheme="minorHAnsi"/>
        </w:rPr>
        <w:t xml:space="preserve">Check </w:t>
      </w:r>
      <w:r w:rsidRPr="0027023E">
        <w:rPr>
          <w:rFonts w:asciiTheme="minorHAnsi" w:hAnsiTheme="minorHAnsi"/>
          <w:b/>
          <w:bCs/>
        </w:rPr>
        <w:t>Accept XFF</w:t>
      </w:r>
    </w:p>
    <w:p w14:paraId="0ECB36F4" w14:textId="4261FAA2" w:rsidR="003F5559" w:rsidRPr="0027023E" w:rsidRDefault="003F5559">
      <w:pPr>
        <w:ind w:left="720"/>
        <w:rPr>
          <w:rFonts w:asciiTheme="minorHAnsi" w:hAnsiTheme="minorHAnsi"/>
        </w:rPr>
      </w:pPr>
      <w:r w:rsidRPr="0027023E">
        <w:rPr>
          <w:rFonts w:asciiTheme="minorHAnsi" w:hAnsiTheme="minorHAnsi"/>
        </w:rPr>
        <w:t xml:space="preserve">Click </w:t>
      </w:r>
      <w:r w:rsidRPr="0027023E">
        <w:rPr>
          <w:rFonts w:asciiTheme="minorHAnsi" w:hAnsiTheme="minorHAnsi"/>
          <w:b/>
          <w:bCs/>
        </w:rPr>
        <w:t>Finished</w:t>
      </w:r>
      <w:r w:rsidRPr="0027023E">
        <w:rPr>
          <w:rFonts w:asciiTheme="minorHAnsi" w:hAnsiTheme="minorHAnsi"/>
        </w:rPr>
        <w:t>.</w:t>
      </w:r>
    </w:p>
    <w:p w14:paraId="0C11A8CE" w14:textId="1BE7C631" w:rsidR="00E5517C" w:rsidRPr="0027023E" w:rsidRDefault="003F5559">
      <w:pPr>
        <w:pStyle w:val="ListParagraph"/>
        <w:numPr>
          <w:ilvl w:val="0"/>
          <w:numId w:val="66"/>
        </w:numPr>
        <w:rPr>
          <w:rFonts w:asciiTheme="minorHAnsi" w:hAnsiTheme="minorHAnsi"/>
          <w:rPrChange w:id="1586" w:author="Brad Scherer" w:date="2017-06-20T16:40:00Z">
            <w:rPr/>
          </w:rPrChange>
        </w:rPr>
        <w:pPrChange w:id="1587" w:author="Chad Jenison" w:date="2017-06-07T18:25:00Z">
          <w:pPr>
            <w:pStyle w:val="ListParagraph"/>
            <w:numPr>
              <w:numId w:val="9"/>
            </w:numPr>
            <w:ind w:hanging="360"/>
          </w:pPr>
        </w:pPrChange>
      </w:pPr>
      <w:r w:rsidRPr="0027023E">
        <w:rPr>
          <w:rFonts w:asciiTheme="minorHAnsi" w:hAnsiTheme="minorHAnsi"/>
        </w:rPr>
        <w:t xml:space="preserve">Go to </w:t>
      </w:r>
      <w:r w:rsidRPr="0027023E">
        <w:rPr>
          <w:rFonts w:asciiTheme="minorHAnsi" w:hAnsiTheme="minorHAnsi"/>
          <w:b/>
          <w:bCs/>
        </w:rPr>
        <w:t>Local Traffic</w:t>
      </w:r>
      <w:ins w:id="1588" w:author="Jack Fenimore" w:date="2017-06-05T12:29:00Z">
        <w:r w:rsidR="00BD2DCC" w:rsidRPr="0027023E">
          <w:rPr>
            <w:rFonts w:asciiTheme="minorHAnsi" w:hAnsiTheme="minorHAnsi"/>
            <w:b/>
          </w:rPr>
          <w:t xml:space="preserve"> </w:t>
        </w:r>
      </w:ins>
      <w:del w:id="1589" w:author="Jack Fenimore" w:date="2017-06-05T12:11:00Z">
        <w:r w:rsidRPr="0027023E" w:rsidDel="00870E52">
          <w:rPr>
            <w:rFonts w:asciiTheme="minorHAnsi" w:hAnsiTheme="minorHAnsi"/>
            <w:b/>
          </w:rPr>
          <w:delText>-&gt;</w:delText>
        </w:r>
      </w:del>
      <w:ins w:id="1590" w:author="Jack Fenimore" w:date="2017-06-05T12:11:00Z">
        <w:r w:rsidR="00870E52" w:rsidRPr="0027023E">
          <w:rPr>
            <w:rFonts w:asciiTheme="minorHAnsi" w:hAnsiTheme="minorHAnsi"/>
            <w:b/>
          </w:rPr>
          <w:t>&gt;</w:t>
        </w:r>
      </w:ins>
      <w:ins w:id="1591" w:author="Jack Fenimore" w:date="2017-06-05T12:29:00Z">
        <w:r w:rsidR="00BD2DCC" w:rsidRPr="0027023E">
          <w:rPr>
            <w:rFonts w:asciiTheme="minorHAnsi" w:hAnsiTheme="minorHAnsi"/>
            <w:b/>
          </w:rPr>
          <w:t xml:space="preserve"> </w:t>
        </w:r>
      </w:ins>
      <w:r w:rsidRPr="0027023E">
        <w:rPr>
          <w:rFonts w:asciiTheme="minorHAnsi" w:hAnsiTheme="minorHAnsi"/>
          <w:b/>
          <w:bCs/>
        </w:rPr>
        <w:t>Virtual Servers</w:t>
      </w:r>
      <w:r w:rsidRPr="0027023E">
        <w:rPr>
          <w:rFonts w:asciiTheme="minorHAnsi" w:hAnsiTheme="minorHAnsi"/>
        </w:rPr>
        <w:t xml:space="preserve"> and click on </w:t>
      </w:r>
      <w:del w:id="1592" w:author="Brad Scherer [2]" w:date="2017-06-05T23:36:00Z">
        <w:r w:rsidRPr="0027023E" w:rsidDel="009954C9">
          <w:rPr>
            <w:rFonts w:asciiTheme="minorHAnsi" w:hAnsiTheme="minorHAnsi"/>
            <w:b/>
            <w:bCs/>
          </w:rPr>
          <w:delText>vs_hack_it_auction-80</w:delText>
        </w:r>
      </w:del>
      <w:ins w:id="1593" w:author="Brad Scherer [2]" w:date="2017-06-05T23:36:00Z">
        <w:r w:rsidR="009954C9" w:rsidRPr="0027023E">
          <w:rPr>
            <w:rFonts w:asciiTheme="minorHAnsi" w:hAnsiTheme="minorHAnsi"/>
            <w:b/>
            <w:bCs/>
          </w:rPr>
          <w:t>hackazon.f5demo.com_https_vs</w:t>
        </w:r>
      </w:ins>
      <w:r w:rsidRPr="0027023E">
        <w:rPr>
          <w:rFonts w:asciiTheme="minorHAnsi" w:hAnsiTheme="minorHAnsi"/>
        </w:rPr>
        <w:t xml:space="preserve"> and change the HTTP Profile to </w:t>
      </w:r>
      <w:proofErr w:type="spellStart"/>
      <w:r w:rsidRPr="0027023E">
        <w:rPr>
          <w:rFonts w:asciiTheme="minorHAnsi" w:hAnsiTheme="minorHAnsi"/>
          <w:b/>
          <w:bCs/>
        </w:rPr>
        <w:t>hackazon_http_profile</w:t>
      </w:r>
      <w:proofErr w:type="spellEnd"/>
      <w:r w:rsidRPr="0027023E">
        <w:rPr>
          <w:rFonts w:asciiTheme="minorHAnsi" w:hAnsiTheme="minorHAnsi"/>
        </w:rPr>
        <w:t xml:space="preserve"> and click </w:t>
      </w:r>
      <w:ins w:id="1594" w:author="Chad Jenison" w:date="2017-06-07T18:24:00Z">
        <w:r w:rsidR="43D4CF90" w:rsidRPr="0027023E">
          <w:rPr>
            <w:rFonts w:asciiTheme="minorHAnsi" w:hAnsiTheme="minorHAnsi"/>
          </w:rPr>
          <w:t>Upd</w:t>
        </w:r>
      </w:ins>
      <w:ins w:id="1595" w:author="Chad Jenison" w:date="2017-06-07T18:25:00Z">
        <w:r w:rsidR="7434A2E2" w:rsidRPr="0027023E">
          <w:rPr>
            <w:rFonts w:asciiTheme="minorHAnsi" w:hAnsiTheme="minorHAnsi"/>
          </w:rPr>
          <w:t>ate</w:t>
        </w:r>
      </w:ins>
      <w:del w:id="1596" w:author="Chad Jenison" w:date="2017-06-07T18:24:00Z">
        <w:r w:rsidRPr="0027023E" w:rsidDel="43D4CF90">
          <w:rPr>
            <w:rFonts w:asciiTheme="minorHAnsi" w:hAnsiTheme="minorHAnsi"/>
            <w:b/>
            <w:bCs/>
          </w:rPr>
          <w:delText>ave</w:delText>
        </w:r>
      </w:del>
      <w:r w:rsidRPr="0027023E">
        <w:rPr>
          <w:rFonts w:asciiTheme="minorHAnsi" w:hAnsiTheme="minorHAnsi"/>
        </w:rPr>
        <w:t>.</w:t>
      </w:r>
    </w:p>
    <w:p w14:paraId="404DCFED" w14:textId="77777777" w:rsidR="00A23DC2" w:rsidRPr="0027023E" w:rsidRDefault="00A23DC2">
      <w:pPr>
        <w:pStyle w:val="ListParagraph"/>
        <w:rPr>
          <w:rFonts w:asciiTheme="minorHAnsi" w:hAnsiTheme="minorHAnsi"/>
        </w:rPr>
        <w:pPrChange w:id="1597" w:author="Jack Fenimore" w:date="2017-06-05T12:51:00Z">
          <w:pPr>
            <w:pStyle w:val="ListParagraph"/>
            <w:numPr>
              <w:numId w:val="8"/>
            </w:numPr>
            <w:ind w:left="1440" w:hanging="720"/>
          </w:pPr>
        </w:pPrChange>
      </w:pPr>
    </w:p>
    <w:p w14:paraId="54390DB7" w14:textId="38266ECB" w:rsidR="00A23DC2" w:rsidRPr="0027023E" w:rsidRDefault="003F5559" w:rsidP="003F5559">
      <w:pPr>
        <w:rPr>
          <w:ins w:id="1598" w:author="Jack Fenimore" w:date="2017-06-05T12:50:00Z"/>
          <w:rFonts w:asciiTheme="minorHAnsi" w:hAnsiTheme="minorHAnsi"/>
        </w:rPr>
      </w:pPr>
      <w:r w:rsidRPr="0027023E">
        <w:rPr>
          <w:rFonts w:asciiTheme="minorHAnsi" w:hAnsiTheme="minorHAnsi"/>
          <w:noProof/>
        </w:rPr>
        <w:drawing>
          <wp:inline distT="0" distB="0" distL="0" distR="0" wp14:anchorId="6A0D110F" wp14:editId="047A4ABA">
            <wp:extent cx="2566035" cy="10104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83799" cy="1017454"/>
                    </a:xfrm>
                    <a:prstGeom prst="rect">
                      <a:avLst/>
                    </a:prstGeom>
                  </pic:spPr>
                </pic:pic>
              </a:graphicData>
            </a:graphic>
          </wp:inline>
        </w:drawing>
      </w:r>
    </w:p>
    <w:p w14:paraId="72A17C32" w14:textId="77777777" w:rsidR="003F5559" w:rsidRPr="0027023E" w:rsidRDefault="003F5559" w:rsidP="003F5559">
      <w:pPr>
        <w:rPr>
          <w:rFonts w:asciiTheme="minorHAnsi" w:hAnsiTheme="minorHAnsi"/>
        </w:rPr>
      </w:pPr>
    </w:p>
    <w:p w14:paraId="5951AF16" w14:textId="052F2B40" w:rsidR="0072708A" w:rsidRPr="0027023E" w:rsidRDefault="00B764D2" w:rsidP="0072708A">
      <w:pPr>
        <w:pStyle w:val="ListParagraph"/>
        <w:numPr>
          <w:ilvl w:val="0"/>
          <w:numId w:val="70"/>
        </w:numPr>
        <w:rPr>
          <w:ins w:id="1599" w:author="Brad Scherer" w:date="2017-06-20T16:04:00Z"/>
          <w:rFonts w:asciiTheme="minorHAnsi" w:hAnsiTheme="minorHAnsi"/>
        </w:rPr>
      </w:pPr>
      <w:r w:rsidRPr="0027023E">
        <w:rPr>
          <w:rFonts w:asciiTheme="minorHAnsi" w:hAnsiTheme="minorHAnsi"/>
        </w:rPr>
        <w:t>In your Security Policy</w:t>
      </w:r>
      <w:ins w:id="1600" w:author="Brad Scherer" w:date="2017-06-20T16:04:00Z">
        <w:r w:rsidR="0072708A" w:rsidRPr="0027023E">
          <w:rPr>
            <w:rFonts w:asciiTheme="minorHAnsi" w:hAnsiTheme="minorHAnsi"/>
          </w:rPr>
          <w:t xml:space="preserve">, </w:t>
        </w:r>
      </w:ins>
      <w:ins w:id="1601" w:author="Brad Scherer" w:date="2017-06-20T17:15:00Z">
        <w:r w:rsidR="00582A1A" w:rsidRPr="00582A1A">
          <w:rPr>
            <w:rFonts w:asciiTheme="minorHAnsi" w:hAnsiTheme="minorHAnsi"/>
            <w:b/>
            <w:rPrChange w:id="1602" w:author="Brad Scherer" w:date="2017-06-20T17:16:00Z">
              <w:rPr>
                <w:rFonts w:asciiTheme="minorHAnsi" w:hAnsiTheme="minorHAnsi"/>
              </w:rPr>
            </w:rPrChange>
          </w:rPr>
          <w:t>“Security</w:t>
        </w:r>
      </w:ins>
      <w:ins w:id="1603" w:author="Brad Scherer" w:date="2017-06-20T17:16:00Z">
        <w:r w:rsidR="00582A1A">
          <w:rPr>
            <w:rFonts w:asciiTheme="minorHAnsi" w:hAnsiTheme="minorHAnsi"/>
            <w:b/>
          </w:rPr>
          <w:t xml:space="preserve"> </w:t>
        </w:r>
      </w:ins>
      <w:ins w:id="1604" w:author="Brad Scherer" w:date="2017-06-20T17:15:00Z">
        <w:r w:rsidR="00582A1A" w:rsidRPr="00582A1A">
          <w:rPr>
            <w:rFonts w:asciiTheme="minorHAnsi" w:hAnsiTheme="minorHAnsi"/>
            <w:b/>
            <w:rPrChange w:id="1605" w:author="Brad Scherer" w:date="2017-06-20T17:16:00Z">
              <w:rPr>
                <w:rFonts w:asciiTheme="minorHAnsi" w:hAnsiTheme="minorHAnsi"/>
              </w:rPr>
            </w:rPrChange>
          </w:rPr>
          <w:t>&gt;</w:t>
        </w:r>
      </w:ins>
      <w:ins w:id="1606" w:author="Brad Scherer" w:date="2017-06-20T17:16:00Z">
        <w:r w:rsidR="00582A1A">
          <w:rPr>
            <w:rFonts w:asciiTheme="minorHAnsi" w:hAnsiTheme="minorHAnsi"/>
            <w:b/>
          </w:rPr>
          <w:t xml:space="preserve"> </w:t>
        </w:r>
        <w:r w:rsidR="00582A1A" w:rsidRPr="00582A1A">
          <w:rPr>
            <w:rFonts w:asciiTheme="minorHAnsi" w:hAnsiTheme="minorHAnsi"/>
            <w:b/>
            <w:rPrChange w:id="1607" w:author="Brad Scherer" w:date="2017-06-20T17:16:00Z">
              <w:rPr>
                <w:rFonts w:asciiTheme="minorHAnsi" w:hAnsiTheme="minorHAnsi"/>
              </w:rPr>
            </w:rPrChange>
          </w:rPr>
          <w:t>Application Security</w:t>
        </w:r>
        <w:r w:rsidR="00582A1A">
          <w:rPr>
            <w:rFonts w:asciiTheme="minorHAnsi" w:hAnsiTheme="minorHAnsi"/>
            <w:b/>
          </w:rPr>
          <w:t xml:space="preserve"> </w:t>
        </w:r>
        <w:r w:rsidR="00582A1A" w:rsidRPr="00582A1A">
          <w:rPr>
            <w:rFonts w:asciiTheme="minorHAnsi" w:hAnsiTheme="minorHAnsi"/>
            <w:b/>
            <w:rPrChange w:id="1608" w:author="Brad Scherer" w:date="2017-06-20T17:16:00Z">
              <w:rPr>
                <w:rFonts w:asciiTheme="minorHAnsi" w:hAnsiTheme="minorHAnsi"/>
              </w:rPr>
            </w:rPrChange>
          </w:rPr>
          <w:t>&gt;</w:t>
        </w:r>
        <w:r w:rsidR="00582A1A">
          <w:rPr>
            <w:rFonts w:asciiTheme="minorHAnsi" w:hAnsiTheme="minorHAnsi"/>
            <w:b/>
          </w:rPr>
          <w:t xml:space="preserve"> </w:t>
        </w:r>
        <w:r w:rsidR="00582A1A" w:rsidRPr="00582A1A">
          <w:rPr>
            <w:rFonts w:asciiTheme="minorHAnsi" w:hAnsiTheme="minorHAnsi"/>
            <w:b/>
            <w:rPrChange w:id="1609" w:author="Brad Scherer" w:date="2017-06-20T17:16:00Z">
              <w:rPr>
                <w:rFonts w:asciiTheme="minorHAnsi" w:hAnsiTheme="minorHAnsi"/>
              </w:rPr>
            </w:rPrChange>
          </w:rPr>
          <w:t>Policy</w:t>
        </w:r>
        <w:r w:rsidR="00582A1A">
          <w:rPr>
            <w:rFonts w:asciiTheme="minorHAnsi" w:hAnsiTheme="minorHAnsi"/>
            <w:b/>
          </w:rPr>
          <w:t xml:space="preserve"> </w:t>
        </w:r>
        <w:r w:rsidR="00582A1A" w:rsidRPr="00582A1A">
          <w:rPr>
            <w:rFonts w:asciiTheme="minorHAnsi" w:hAnsiTheme="minorHAnsi"/>
            <w:b/>
            <w:rPrChange w:id="1610" w:author="Brad Scherer" w:date="2017-06-20T17:16:00Z">
              <w:rPr>
                <w:rFonts w:asciiTheme="minorHAnsi" w:hAnsiTheme="minorHAnsi"/>
              </w:rPr>
            </w:rPrChange>
          </w:rPr>
          <w:t>&gt;</w:t>
        </w:r>
        <w:r w:rsidR="00582A1A">
          <w:rPr>
            <w:rFonts w:asciiTheme="minorHAnsi" w:hAnsiTheme="minorHAnsi"/>
            <w:b/>
          </w:rPr>
          <w:t xml:space="preserve"> </w:t>
        </w:r>
        <w:proofErr w:type="spellStart"/>
        <w:r w:rsidR="00582A1A" w:rsidRPr="00582A1A">
          <w:rPr>
            <w:rFonts w:asciiTheme="minorHAnsi" w:hAnsiTheme="minorHAnsi"/>
            <w:b/>
            <w:rPrChange w:id="1611" w:author="Brad Scherer" w:date="2017-06-20T17:16:00Z">
              <w:rPr>
                <w:rFonts w:asciiTheme="minorHAnsi" w:hAnsiTheme="minorHAnsi"/>
              </w:rPr>
            </w:rPrChange>
          </w:rPr>
          <w:t>PolicyProperties</w:t>
        </w:r>
      </w:ins>
      <w:proofErr w:type="spellEnd"/>
      <w:ins w:id="1612" w:author="Brad Scherer" w:date="2017-06-20T17:15:00Z">
        <w:r w:rsidR="005F1C26" w:rsidRPr="00582A1A">
          <w:rPr>
            <w:rFonts w:asciiTheme="minorHAnsi" w:hAnsiTheme="minorHAnsi"/>
            <w:b/>
            <w:rPrChange w:id="1613" w:author="Brad Scherer" w:date="2017-06-20T17:16:00Z">
              <w:rPr>
                <w:rFonts w:asciiTheme="minorHAnsi" w:hAnsiTheme="minorHAnsi"/>
              </w:rPr>
            </w:rPrChange>
          </w:rPr>
          <w:t>“</w:t>
        </w:r>
      </w:ins>
      <w:ins w:id="1614" w:author="Brad Scherer" w:date="2017-06-20T17:16:00Z">
        <w:r w:rsidR="00582A1A">
          <w:rPr>
            <w:rFonts w:asciiTheme="minorHAnsi" w:hAnsiTheme="minorHAnsi"/>
            <w:b/>
          </w:rPr>
          <w:t xml:space="preserve"> </w:t>
        </w:r>
      </w:ins>
      <w:del w:id="1615" w:author="Brad Scherer" w:date="2017-06-20T16:04:00Z">
        <w:r w:rsidRPr="00582A1A" w:rsidDel="0072708A">
          <w:rPr>
            <w:rFonts w:asciiTheme="minorHAnsi" w:hAnsiTheme="minorHAnsi"/>
          </w:rPr>
          <w:delText xml:space="preserve"> </w:delText>
        </w:r>
      </w:del>
      <w:ins w:id="1616" w:author="Brad Scherer" w:date="2017-06-20T16:04:00Z">
        <w:r w:rsidR="0072708A" w:rsidRPr="00582A1A">
          <w:rPr>
            <w:rFonts w:asciiTheme="minorHAnsi" w:hAnsiTheme="minorHAnsi"/>
          </w:rPr>
          <w:t>adjust the view from</w:t>
        </w:r>
        <w:r w:rsidR="0072708A" w:rsidRPr="0027023E">
          <w:rPr>
            <w:rFonts w:asciiTheme="minorHAnsi" w:hAnsiTheme="minorHAnsi"/>
            <w:b/>
            <w:rPrChange w:id="1617" w:author="Brad Scherer" w:date="2017-06-20T16:40:00Z">
              <w:rPr>
                <w:rFonts w:asciiTheme="minorHAnsi" w:hAnsiTheme="minorHAnsi"/>
              </w:rPr>
            </w:rPrChange>
          </w:rPr>
          <w:t xml:space="preserve"> Basic to Advanced</w:t>
        </w:r>
      </w:ins>
    </w:p>
    <w:p w14:paraId="26C88325" w14:textId="55ACCF11" w:rsidR="00B764D2" w:rsidRPr="0027023E" w:rsidDel="0072708A" w:rsidRDefault="00B764D2">
      <w:pPr>
        <w:pStyle w:val="ListParagraph"/>
        <w:numPr>
          <w:ilvl w:val="0"/>
          <w:numId w:val="70"/>
        </w:numPr>
        <w:rPr>
          <w:del w:id="1618" w:author="Brad Scherer" w:date="2017-06-20T16:04:00Z"/>
          <w:rFonts w:asciiTheme="minorHAnsi" w:hAnsiTheme="minorHAnsi"/>
          <w:rPrChange w:id="1619" w:author="Brad Scherer" w:date="2017-06-20T16:40:00Z">
            <w:rPr>
              <w:del w:id="1620" w:author="Brad Scherer" w:date="2017-06-20T16:04:00Z"/>
            </w:rPr>
          </w:rPrChange>
        </w:rPr>
        <w:pPrChange w:id="1621" w:author="Jack Fenimore" w:date="2017-06-05T12:50:00Z">
          <w:pPr>
            <w:pStyle w:val="ListParagraph"/>
            <w:numPr>
              <w:numId w:val="9"/>
            </w:numPr>
            <w:ind w:hanging="360"/>
          </w:pPr>
        </w:pPrChange>
      </w:pPr>
      <w:r w:rsidRPr="0027023E">
        <w:rPr>
          <w:rFonts w:asciiTheme="minorHAnsi" w:hAnsiTheme="minorHAnsi"/>
        </w:rPr>
        <w:t xml:space="preserve">check the box next to </w:t>
      </w:r>
      <w:r w:rsidRPr="0027023E">
        <w:rPr>
          <w:rFonts w:asciiTheme="minorHAnsi" w:hAnsiTheme="minorHAnsi"/>
          <w:b/>
          <w:bCs/>
        </w:rPr>
        <w:t>Trust XFF Header</w:t>
      </w:r>
      <w:r w:rsidRPr="0027023E">
        <w:rPr>
          <w:rFonts w:asciiTheme="minorHAnsi" w:hAnsiTheme="minorHAnsi"/>
        </w:rPr>
        <w:t xml:space="preserve"> (</w:t>
      </w:r>
      <w:ins w:id="1622" w:author="Chad Jenison" w:date="2017-06-07T18:26:00Z">
        <w:r w:rsidR="74A6C50C" w:rsidRPr="0027023E">
          <w:rPr>
            <w:rFonts w:asciiTheme="minorHAnsi" w:hAnsiTheme="minorHAnsi"/>
          </w:rPr>
          <w:t>N</w:t>
        </w:r>
      </w:ins>
      <w:ins w:id="1623" w:author="Chad Jenison" w:date="2017-06-07T18:27:00Z">
        <w:r w:rsidR="28F27EFC" w:rsidRPr="0027023E">
          <w:rPr>
            <w:rFonts w:asciiTheme="minorHAnsi" w:hAnsiTheme="minorHAnsi"/>
          </w:rPr>
          <w:t>avigate to Security -&gt; Application Security -&gt; Policy -</w:t>
        </w:r>
        <w:r w:rsidR="6EEC046E" w:rsidRPr="0027023E">
          <w:rPr>
            <w:rFonts w:asciiTheme="minorHAnsi" w:hAnsiTheme="minorHAnsi"/>
          </w:rPr>
          <w:t xml:space="preserve">&gt; Policy Properties. </w:t>
        </w:r>
        <w:del w:id="1624" w:author="Brad Scherer" w:date="2017-06-20T16:04:00Z">
          <w:r w:rsidR="6EEC046E" w:rsidRPr="0027023E" w:rsidDel="0072708A">
            <w:rPr>
              <w:rFonts w:asciiTheme="minorHAnsi" w:hAnsiTheme="minorHAnsi"/>
            </w:rPr>
            <w:delText xml:space="preserve">Then adjust the view from Basic to </w:delText>
          </w:r>
        </w:del>
      </w:ins>
      <w:del w:id="1625" w:author="Brad Scherer" w:date="2017-06-20T16:04:00Z">
        <w:r w:rsidRPr="0027023E" w:rsidDel="0072708A">
          <w:rPr>
            <w:rFonts w:asciiTheme="minorHAnsi" w:hAnsiTheme="minorHAnsi"/>
          </w:rPr>
          <w:delText>Use the Advanced view)</w:delText>
        </w:r>
      </w:del>
    </w:p>
    <w:p w14:paraId="657C8A5A" w14:textId="77777777" w:rsidR="00A23DC2" w:rsidRPr="0027023E" w:rsidRDefault="00A23DC2">
      <w:pPr>
        <w:pStyle w:val="ListParagraph"/>
        <w:numPr>
          <w:ilvl w:val="0"/>
          <w:numId w:val="70"/>
        </w:numPr>
        <w:rPr>
          <w:rFonts w:asciiTheme="minorHAnsi" w:hAnsiTheme="minorHAnsi"/>
        </w:rPr>
        <w:pPrChange w:id="1626" w:author="Jack Fenimore" w:date="2017-06-05T12:50:00Z">
          <w:pPr>
            <w:pStyle w:val="ListParagraph"/>
            <w:numPr>
              <w:numId w:val="8"/>
            </w:numPr>
            <w:ind w:left="1440" w:hanging="720"/>
          </w:pPr>
        </w:pPrChange>
      </w:pPr>
    </w:p>
    <w:p w14:paraId="5CD45087" w14:textId="29C15D4B" w:rsidR="003F5559" w:rsidRPr="0027023E" w:rsidRDefault="00B764D2" w:rsidP="00B764D2">
      <w:pPr>
        <w:rPr>
          <w:rFonts w:asciiTheme="minorHAnsi" w:hAnsiTheme="minorHAnsi"/>
        </w:rPr>
      </w:pPr>
      <w:r w:rsidRPr="0027023E">
        <w:rPr>
          <w:rFonts w:asciiTheme="minorHAnsi" w:hAnsiTheme="minorHAnsi"/>
          <w:noProof/>
        </w:rPr>
        <w:drawing>
          <wp:inline distT="0" distB="0" distL="0" distR="0" wp14:anchorId="7A24C7CE" wp14:editId="539AEB4B">
            <wp:extent cx="2794635" cy="22104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3253" cy="228845"/>
                    </a:xfrm>
                    <a:prstGeom prst="rect">
                      <a:avLst/>
                    </a:prstGeom>
                  </pic:spPr>
                </pic:pic>
              </a:graphicData>
            </a:graphic>
          </wp:inline>
        </w:drawing>
      </w:r>
      <w:r w:rsidRPr="0027023E">
        <w:rPr>
          <w:rFonts w:asciiTheme="minorHAnsi" w:hAnsiTheme="minorHAnsi"/>
        </w:rPr>
        <w:t xml:space="preserve"> </w:t>
      </w:r>
    </w:p>
    <w:p w14:paraId="3F3769A0" w14:textId="369B851C" w:rsidR="00B764D2" w:rsidRPr="0027023E" w:rsidRDefault="00B764D2" w:rsidP="00B764D2">
      <w:pPr>
        <w:rPr>
          <w:rFonts w:asciiTheme="minorHAnsi" w:hAnsiTheme="minorHAnsi"/>
        </w:rPr>
      </w:pPr>
      <w:r w:rsidRPr="0027023E">
        <w:rPr>
          <w:rFonts w:asciiTheme="minorHAnsi" w:hAnsiTheme="minorHAnsi"/>
          <w:noProof/>
        </w:rPr>
        <w:drawing>
          <wp:inline distT="0" distB="0" distL="0" distR="0" wp14:anchorId="074E5346" wp14:editId="2AED152E">
            <wp:extent cx="5943600" cy="300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355"/>
                    </a:xfrm>
                    <a:prstGeom prst="rect">
                      <a:avLst/>
                    </a:prstGeom>
                  </pic:spPr>
                </pic:pic>
              </a:graphicData>
            </a:graphic>
          </wp:inline>
        </w:drawing>
      </w:r>
    </w:p>
    <w:p w14:paraId="0DB15CAD" w14:textId="77777777" w:rsidR="00A23DC2" w:rsidRDefault="00A23DC2" w:rsidP="004632EC">
      <w:pPr>
        <w:pStyle w:val="F5Numlist"/>
        <w:numPr>
          <w:ilvl w:val="0"/>
          <w:numId w:val="0"/>
        </w:numPr>
        <w:ind w:left="360"/>
        <w:rPr>
          <w:ins w:id="1627" w:author="Brad Scherer" w:date="2017-06-20T16:43:00Z"/>
          <w:rFonts w:asciiTheme="minorHAnsi" w:hAnsiTheme="minorHAnsi"/>
          <w:b/>
        </w:rPr>
      </w:pPr>
    </w:p>
    <w:p w14:paraId="0654A1B5" w14:textId="1CA09006" w:rsidR="008615C2" w:rsidRPr="00793F97" w:rsidRDefault="008615C2" w:rsidP="008615C2">
      <w:pPr>
        <w:pStyle w:val="F5Numlist"/>
        <w:numPr>
          <w:ilvl w:val="0"/>
          <w:numId w:val="0"/>
        </w:numPr>
        <w:ind w:left="360"/>
        <w:rPr>
          <w:ins w:id="1628" w:author="Brad Scherer" w:date="2017-06-20T16:43:00Z"/>
          <w:rFonts w:asciiTheme="minorHAnsi" w:hAnsiTheme="minorHAnsi"/>
        </w:rPr>
      </w:pPr>
      <w:ins w:id="1629" w:author="Brad Scherer" w:date="2017-06-20T16:43:00Z">
        <w:r w:rsidRPr="008615C2">
          <w:rPr>
            <w:rFonts w:asciiTheme="minorHAnsi" w:hAnsiTheme="minorHAnsi"/>
            <w:color w:val="FF0000"/>
          </w:rPr>
          <w:t>NOTE</w:t>
        </w:r>
        <w:r w:rsidRPr="008615C2">
          <w:rPr>
            <w:rFonts w:asciiTheme="minorHAnsi" w:hAnsiTheme="minorHAnsi"/>
            <w:color w:val="FF0000"/>
            <w:rPrChange w:id="1630" w:author="Brad Scherer" w:date="2017-06-20T16:43:00Z">
              <w:rPr>
                <w:rFonts w:asciiTheme="minorHAnsi" w:hAnsiTheme="minorHAnsi"/>
              </w:rPr>
            </w:rPrChange>
          </w:rPr>
          <w:t xml:space="preserve">: </w:t>
        </w:r>
        <w:r w:rsidRPr="0027023E">
          <w:rPr>
            <w:rFonts w:asciiTheme="minorHAnsi" w:hAnsiTheme="minorHAnsi"/>
          </w:rPr>
          <w:t>Keep in mind that for XFF to work correctly it must be set in both the ASM policy and the HTTP profile.  This may seem redundant however the HTTP profile occurs earlier in the order of operations than the ASM policy.  The HTTP profile is simply adding the header whereas the setting in ASM is to trust that header.  What would be an example of a situation where you might need to trust a 3</w:t>
        </w:r>
        <w:r w:rsidRPr="0027023E">
          <w:rPr>
            <w:rFonts w:asciiTheme="minorHAnsi" w:hAnsiTheme="minorHAnsi"/>
            <w:vertAlign w:val="superscript"/>
          </w:rPr>
          <w:t>rd</w:t>
        </w:r>
        <w:r w:rsidRPr="0027023E">
          <w:rPr>
            <w:rFonts w:asciiTheme="minorHAnsi" w:hAnsiTheme="minorHAnsi"/>
          </w:rPr>
          <w:t xml:space="preserve"> part XFF header (set before the BIG-</w:t>
        </w:r>
        <w:commentRangeStart w:id="1631"/>
        <w:r w:rsidRPr="0027023E">
          <w:rPr>
            <w:rFonts w:asciiTheme="minorHAnsi" w:hAnsiTheme="minorHAnsi"/>
          </w:rPr>
          <w:t>IP</w:t>
        </w:r>
        <w:commentRangeEnd w:id="1631"/>
        <w:r w:rsidRPr="00793F97">
          <w:rPr>
            <w:rStyle w:val="CommentReference"/>
            <w:rFonts w:asciiTheme="minorHAnsi" w:hAnsiTheme="minorHAnsi"/>
            <w:lang w:eastAsia="en-US" w:bidi="ar-SA"/>
          </w:rPr>
          <w:commentReference w:id="1631"/>
        </w:r>
        <w:r w:rsidRPr="0027023E">
          <w:rPr>
            <w:rFonts w:asciiTheme="minorHAnsi" w:hAnsiTheme="minorHAnsi"/>
          </w:rPr>
          <w:t>)?</w:t>
        </w:r>
      </w:ins>
    </w:p>
    <w:p w14:paraId="3A4318C9" w14:textId="77777777" w:rsidR="008615C2" w:rsidRPr="0027023E" w:rsidRDefault="008615C2" w:rsidP="004632EC">
      <w:pPr>
        <w:pStyle w:val="F5Numlist"/>
        <w:numPr>
          <w:ilvl w:val="0"/>
          <w:numId w:val="0"/>
        </w:numPr>
        <w:ind w:left="360"/>
        <w:rPr>
          <w:ins w:id="1632" w:author="Jack Fenimore" w:date="2017-06-06T16:42:00Z"/>
          <w:rFonts w:asciiTheme="minorHAnsi" w:hAnsiTheme="minorHAnsi"/>
          <w:b/>
        </w:rPr>
      </w:pPr>
    </w:p>
    <w:tbl>
      <w:tblPr>
        <w:tblStyle w:val="TableGrid"/>
        <w:tblW w:w="0" w:type="auto"/>
        <w:tblInd w:w="360" w:type="dxa"/>
        <w:tblLook w:val="04A0" w:firstRow="1" w:lastRow="0" w:firstColumn="1" w:lastColumn="0" w:noHBand="0" w:noVBand="1"/>
      </w:tblPr>
      <w:tblGrid>
        <w:gridCol w:w="9216"/>
      </w:tblGrid>
      <w:tr w:rsidR="00E870B3" w:rsidRPr="0027023E" w:rsidDel="008615C2" w14:paraId="7A69209C" w14:textId="466FCD01" w:rsidTr="7434A2E2">
        <w:trPr>
          <w:ins w:id="1633" w:author="Jack Fenimore" w:date="2017-06-06T17:01:00Z"/>
          <w:del w:id="1634" w:author="Brad Scherer" w:date="2017-06-20T16:42:00Z"/>
        </w:trPr>
        <w:tc>
          <w:tcPr>
            <w:tcW w:w="9576" w:type="dxa"/>
          </w:tcPr>
          <w:p w14:paraId="13F2C286" w14:textId="1CD413CB" w:rsidR="00E870B3" w:rsidRPr="0027023E" w:rsidDel="008615C2" w:rsidRDefault="00E870B3">
            <w:pPr>
              <w:pStyle w:val="F5Numlist"/>
              <w:numPr>
                <w:ilvl w:val="0"/>
                <w:numId w:val="0"/>
              </w:numPr>
              <w:ind w:left="360"/>
              <w:rPr>
                <w:ins w:id="1635" w:author="Jack Fenimore" w:date="2017-06-06T17:01:00Z"/>
                <w:del w:id="1636" w:author="Brad Scherer" w:date="2017-06-20T16:42:00Z"/>
                <w:rFonts w:asciiTheme="minorHAnsi" w:hAnsiTheme="minorHAnsi"/>
              </w:rPr>
              <w:pPrChange w:id="1637" w:author="Jack Fenimore" w:date="2017-06-06T17:01:00Z">
                <w:pPr>
                  <w:pStyle w:val="F5Numlist"/>
                  <w:numPr>
                    <w:numId w:val="0"/>
                  </w:numPr>
                  <w:ind w:left="0" w:firstLine="0"/>
                </w:pPr>
              </w:pPrChange>
            </w:pPr>
          </w:p>
          <w:p w14:paraId="72586118" w14:textId="097899AA" w:rsidR="00E870B3" w:rsidRPr="0027023E" w:rsidDel="008615C2" w:rsidRDefault="00E870B3">
            <w:pPr>
              <w:pStyle w:val="F5Numlist"/>
              <w:numPr>
                <w:ilvl w:val="0"/>
                <w:numId w:val="0"/>
              </w:numPr>
              <w:ind w:left="360"/>
              <w:rPr>
                <w:del w:id="1638" w:author="Brad Scherer" w:date="2017-06-20T16:42:00Z"/>
                <w:rFonts w:asciiTheme="minorHAnsi" w:hAnsiTheme="minorHAnsi"/>
                <w:rPrChange w:id="1639" w:author="Brad Scherer" w:date="2017-06-20T16:40:00Z">
                  <w:rPr>
                    <w:del w:id="1640" w:author="Brad Scherer" w:date="2017-06-20T16:42:00Z"/>
                  </w:rPr>
                </w:rPrChange>
              </w:rPr>
              <w:pPrChange w:id="1641" w:author="Chad Jenison" w:date="2017-06-07T18:25:00Z">
                <w:pPr>
                  <w:pStyle w:val="F5Numlist"/>
                  <w:numPr>
                    <w:numId w:val="0"/>
                  </w:numPr>
                  <w:ind w:left="0" w:firstLine="0"/>
                </w:pPr>
              </w:pPrChange>
            </w:pPr>
            <w:ins w:id="1642" w:author="Jack Fenimore" w:date="2017-06-06T17:01:00Z">
              <w:del w:id="1643" w:author="Brad Scherer" w:date="2017-06-20T16:42:00Z">
                <w:r w:rsidRPr="0027023E" w:rsidDel="008615C2">
                  <w:rPr>
                    <w:rFonts w:asciiTheme="minorHAnsi" w:hAnsiTheme="minorHAnsi"/>
                  </w:rPr>
                  <w:delText>Note: Keep in mind that for XFF to work correctly it must be set in both the ASM policy and the HTTP profile.  This may seem redundant however the HTTP profile occurs earlier in the order of operations than the ASM policy.  The HTTP profile is simply adding the header whereas the setting in ASM is to trust that header.  What would be an example of a situation where you might need to trust a 3</w:delText>
                </w:r>
                <w:r w:rsidRPr="0027023E" w:rsidDel="008615C2">
                  <w:rPr>
                    <w:rFonts w:asciiTheme="minorHAnsi" w:hAnsiTheme="minorHAnsi"/>
                    <w:vertAlign w:val="superscript"/>
                  </w:rPr>
                  <w:delText>rd</w:delText>
                </w:r>
                <w:r w:rsidRPr="0027023E" w:rsidDel="008615C2">
                  <w:rPr>
                    <w:rFonts w:asciiTheme="minorHAnsi" w:hAnsiTheme="minorHAnsi"/>
                  </w:rPr>
                  <w:delText xml:space="preserve"> part XFF header (set before the BIG-</w:delText>
                </w:r>
                <w:commentRangeStart w:id="1644"/>
                <w:r w:rsidRPr="0027023E" w:rsidDel="008615C2">
                  <w:rPr>
                    <w:rFonts w:asciiTheme="minorHAnsi" w:hAnsiTheme="minorHAnsi"/>
                  </w:rPr>
                  <w:delText>IP</w:delText>
                </w:r>
                <w:commentRangeEnd w:id="1644"/>
                <w:r w:rsidRPr="0027023E" w:rsidDel="008615C2">
                  <w:rPr>
                    <w:rStyle w:val="CommentReference"/>
                    <w:rFonts w:asciiTheme="minorHAnsi" w:hAnsiTheme="minorHAnsi"/>
                    <w:rPrChange w:id="1645" w:author="Brad Scherer" w:date="2017-06-20T16:40:00Z">
                      <w:rPr>
                        <w:rStyle w:val="CommentReference"/>
                      </w:rPr>
                    </w:rPrChange>
                  </w:rPr>
                  <w:commentReference w:id="1644"/>
                </w:r>
                <w:r w:rsidRPr="0027023E" w:rsidDel="008615C2">
                  <w:rPr>
                    <w:rFonts w:asciiTheme="minorHAnsi" w:hAnsiTheme="minorHAnsi"/>
                  </w:rPr>
                  <w:delText>)?</w:delText>
                </w:r>
              </w:del>
            </w:ins>
          </w:p>
          <w:p w14:paraId="2B0503A2" w14:textId="0F082493" w:rsidR="00E870B3" w:rsidRPr="0027023E" w:rsidDel="008615C2" w:rsidRDefault="00E870B3">
            <w:pPr>
              <w:pStyle w:val="F5Numlist"/>
              <w:numPr>
                <w:ilvl w:val="0"/>
                <w:numId w:val="0"/>
              </w:numPr>
              <w:ind w:left="360"/>
              <w:rPr>
                <w:ins w:id="1646" w:author="Jack Fenimore" w:date="2017-06-06T17:01:00Z"/>
                <w:del w:id="1647" w:author="Brad Scherer" w:date="2017-06-20T16:42:00Z"/>
                <w:rFonts w:asciiTheme="minorHAnsi" w:hAnsiTheme="minorHAnsi"/>
                <w:b/>
                <w:rPrChange w:id="1648" w:author="Brad Scherer" w:date="2017-06-20T16:40:00Z">
                  <w:rPr>
                    <w:ins w:id="1649" w:author="Jack Fenimore" w:date="2017-06-06T17:01:00Z"/>
                    <w:del w:id="1650" w:author="Brad Scherer" w:date="2017-06-20T16:42:00Z"/>
                    <w:rFonts w:asciiTheme="minorHAnsi" w:hAnsiTheme="minorHAnsi"/>
                  </w:rPr>
                </w:rPrChange>
              </w:rPr>
              <w:pPrChange w:id="1651" w:author="Brad Scherer" w:date="2017-06-20T16:42:00Z">
                <w:pPr>
                  <w:pStyle w:val="F5Numlist"/>
                  <w:numPr>
                    <w:numId w:val="0"/>
                  </w:numPr>
                  <w:ind w:left="0" w:firstLine="0"/>
                </w:pPr>
              </w:pPrChange>
            </w:pPr>
          </w:p>
        </w:tc>
      </w:tr>
    </w:tbl>
    <w:p w14:paraId="081FF16D" w14:textId="77777777" w:rsidR="00E870B3" w:rsidRPr="0027023E" w:rsidRDefault="00E870B3" w:rsidP="004632EC">
      <w:pPr>
        <w:pStyle w:val="F5Numlist"/>
        <w:numPr>
          <w:ilvl w:val="0"/>
          <w:numId w:val="0"/>
        </w:numPr>
        <w:ind w:left="360"/>
        <w:rPr>
          <w:ins w:id="1652" w:author="Jack Fenimore" w:date="2017-06-06T17:01:00Z"/>
          <w:rFonts w:asciiTheme="minorHAnsi" w:hAnsiTheme="minorHAnsi"/>
        </w:rPr>
      </w:pPr>
    </w:p>
    <w:p w14:paraId="714AB545" w14:textId="2DF168FC" w:rsidR="004632EC" w:rsidRPr="0027023E" w:rsidRDefault="004632EC">
      <w:pPr>
        <w:pStyle w:val="F5H2"/>
        <w:rPr>
          <w:rFonts w:asciiTheme="minorHAnsi" w:hAnsiTheme="minorHAnsi"/>
          <w:color w:val="000000" w:themeColor="text1"/>
          <w:rPrChange w:id="1653" w:author="Brad Scherer" w:date="2017-06-20T16:40:00Z">
            <w:rPr/>
          </w:rPrChange>
        </w:rPr>
        <w:pPrChange w:id="1654" w:author="Chad Jenison" w:date="2017-06-07T16:56:00Z">
          <w:pPr>
            <w:pStyle w:val="F5Numlist"/>
            <w:numPr>
              <w:numId w:val="0"/>
            </w:numPr>
            <w:ind w:left="360" w:firstLine="0"/>
          </w:pPr>
        </w:pPrChange>
      </w:pPr>
      <w:bookmarkStart w:id="1655" w:name="_Toc484532086"/>
      <w:bookmarkStart w:id="1656" w:name="OLE_LINK12"/>
      <w:bookmarkStart w:id="1657" w:name="OLE_LINK13"/>
      <w:r w:rsidRPr="0027023E">
        <w:rPr>
          <w:rFonts w:asciiTheme="minorHAnsi" w:hAnsiTheme="minorHAnsi"/>
          <w:color w:val="000000" w:themeColor="text1"/>
          <w:rPrChange w:id="1658" w:author="Brad Scherer" w:date="2017-06-20T16:40:00Z">
            <w:rPr>
              <w:rFonts w:asciiTheme="minorHAnsi" w:hAnsiTheme="minorHAnsi"/>
              <w:b/>
              <w:bCs/>
            </w:rPr>
          </w:rPrChange>
        </w:rPr>
        <w:t>Geolocation</w:t>
      </w:r>
      <w:bookmarkEnd w:id="1655"/>
    </w:p>
    <w:bookmarkEnd w:id="1656"/>
    <w:bookmarkEnd w:id="1657"/>
    <w:p w14:paraId="30BCFD91" w14:textId="0242061B" w:rsidR="00B764D2" w:rsidRPr="0027023E" w:rsidRDefault="004632EC">
      <w:pPr>
        <w:pStyle w:val="ListParagraph"/>
        <w:numPr>
          <w:ilvl w:val="0"/>
          <w:numId w:val="67"/>
        </w:numPr>
        <w:rPr>
          <w:rFonts w:asciiTheme="minorHAnsi" w:hAnsiTheme="minorHAnsi"/>
          <w:rPrChange w:id="1659" w:author="Brad Scherer" w:date="2017-06-20T16:40:00Z">
            <w:rPr/>
          </w:rPrChange>
        </w:rPr>
        <w:pPrChange w:id="1660" w:author="Chad Jenison" w:date="2017-06-07T16:56:00Z">
          <w:pPr>
            <w:pStyle w:val="ListParagraph"/>
            <w:numPr>
              <w:numId w:val="9"/>
            </w:numPr>
            <w:ind w:hanging="360"/>
          </w:pPr>
        </w:pPrChange>
      </w:pPr>
      <w:r w:rsidRPr="0027023E">
        <w:rPr>
          <w:rFonts w:asciiTheme="minorHAnsi" w:hAnsiTheme="minorHAnsi"/>
        </w:rPr>
        <w:t xml:space="preserve">Open </w:t>
      </w:r>
      <w:r w:rsidRPr="0027023E">
        <w:rPr>
          <w:rFonts w:asciiTheme="minorHAnsi" w:hAnsiTheme="minorHAnsi"/>
          <w:b/>
          <w:bCs/>
        </w:rPr>
        <w:t>Security</w:t>
      </w:r>
      <w:ins w:id="1661" w:author="Jack Fenimore" w:date="2017-06-05T12:30:00Z">
        <w:r w:rsidR="00BD2DCC" w:rsidRPr="0027023E">
          <w:rPr>
            <w:rFonts w:asciiTheme="minorHAnsi" w:hAnsiTheme="minorHAnsi"/>
            <w:b/>
          </w:rPr>
          <w:t xml:space="preserve"> </w:t>
        </w:r>
      </w:ins>
      <w:del w:id="1662" w:author="Jack Fenimore" w:date="2017-06-05T12:11:00Z">
        <w:r w:rsidRPr="0027023E" w:rsidDel="00870E52">
          <w:rPr>
            <w:rFonts w:asciiTheme="minorHAnsi" w:hAnsiTheme="minorHAnsi"/>
            <w:b/>
          </w:rPr>
          <w:delText>-&gt;</w:delText>
        </w:r>
      </w:del>
      <w:ins w:id="1663" w:author="Jack Fenimore" w:date="2017-06-05T12:11:00Z">
        <w:r w:rsidR="00870E52" w:rsidRPr="0027023E">
          <w:rPr>
            <w:rFonts w:asciiTheme="minorHAnsi" w:hAnsiTheme="minorHAnsi"/>
            <w:b/>
          </w:rPr>
          <w:t>&gt;</w:t>
        </w:r>
      </w:ins>
      <w:ins w:id="1664" w:author="Jack Fenimore" w:date="2017-06-05T12:30:00Z">
        <w:r w:rsidR="00BD2DCC" w:rsidRPr="0027023E">
          <w:rPr>
            <w:rFonts w:asciiTheme="minorHAnsi" w:hAnsiTheme="minorHAnsi"/>
            <w:b/>
          </w:rPr>
          <w:t xml:space="preserve"> </w:t>
        </w:r>
      </w:ins>
      <w:r w:rsidRPr="0027023E">
        <w:rPr>
          <w:rFonts w:asciiTheme="minorHAnsi" w:hAnsiTheme="minorHAnsi"/>
          <w:b/>
          <w:bCs/>
        </w:rPr>
        <w:t>Application Security</w:t>
      </w:r>
      <w:ins w:id="1665" w:author="Jack Fenimore" w:date="2017-06-05T12:30:00Z">
        <w:r w:rsidR="00BD2DCC" w:rsidRPr="0027023E">
          <w:rPr>
            <w:rFonts w:asciiTheme="minorHAnsi" w:hAnsiTheme="minorHAnsi"/>
            <w:b/>
          </w:rPr>
          <w:t xml:space="preserve"> </w:t>
        </w:r>
      </w:ins>
      <w:del w:id="1666" w:author="Jack Fenimore" w:date="2017-06-05T12:11:00Z">
        <w:r w:rsidRPr="0027023E" w:rsidDel="00870E52">
          <w:rPr>
            <w:rFonts w:asciiTheme="minorHAnsi" w:hAnsiTheme="minorHAnsi"/>
            <w:b/>
          </w:rPr>
          <w:delText>-&gt;</w:delText>
        </w:r>
      </w:del>
      <w:ins w:id="1667" w:author="Jack Fenimore" w:date="2017-06-05T12:11:00Z">
        <w:r w:rsidR="00870E52" w:rsidRPr="0027023E">
          <w:rPr>
            <w:rFonts w:asciiTheme="minorHAnsi" w:hAnsiTheme="minorHAnsi"/>
            <w:b/>
          </w:rPr>
          <w:t>&gt;</w:t>
        </w:r>
      </w:ins>
      <w:ins w:id="1668" w:author="Jack Fenimore" w:date="2017-06-05T12:30:00Z">
        <w:r w:rsidR="00BD2DCC" w:rsidRPr="0027023E">
          <w:rPr>
            <w:rFonts w:asciiTheme="minorHAnsi" w:hAnsiTheme="minorHAnsi"/>
            <w:b/>
          </w:rPr>
          <w:t xml:space="preserve"> </w:t>
        </w:r>
      </w:ins>
      <w:r w:rsidRPr="0027023E">
        <w:rPr>
          <w:rFonts w:asciiTheme="minorHAnsi" w:hAnsiTheme="minorHAnsi"/>
          <w:b/>
          <w:bCs/>
        </w:rPr>
        <w:t>Geolocation Enforcement</w:t>
      </w:r>
    </w:p>
    <w:p w14:paraId="2E7DF96C" w14:textId="55465DA6" w:rsidR="00336E10" w:rsidRPr="0027023E" w:rsidRDefault="00D723BD">
      <w:pPr>
        <w:pStyle w:val="ListParagraph"/>
        <w:numPr>
          <w:ilvl w:val="0"/>
          <w:numId w:val="67"/>
        </w:numPr>
        <w:rPr>
          <w:ins w:id="1669" w:author="Brad Scherer [2]" w:date="2017-06-20T12:56:00Z"/>
          <w:rFonts w:asciiTheme="minorHAnsi" w:hAnsiTheme="minorHAnsi"/>
        </w:rPr>
        <w:pPrChange w:id="1670" w:author="Chad Jenison" w:date="2017-06-07T16:56:00Z">
          <w:pPr>
            <w:pStyle w:val="ListParagraph"/>
            <w:numPr>
              <w:numId w:val="9"/>
            </w:numPr>
            <w:ind w:hanging="360"/>
          </w:pPr>
        </w:pPrChange>
      </w:pPr>
      <w:r w:rsidRPr="0027023E">
        <w:rPr>
          <w:rFonts w:asciiTheme="minorHAnsi" w:hAnsiTheme="minorHAnsi"/>
        </w:rPr>
        <w:t xml:space="preserve">Select all geolocations </w:t>
      </w:r>
      <w:r w:rsidRPr="00582A1A">
        <w:rPr>
          <w:rFonts w:asciiTheme="minorHAnsi" w:hAnsiTheme="minorHAnsi"/>
          <w:b/>
          <w:rPrChange w:id="1671" w:author="Brad Scherer" w:date="2017-06-20T17:17:00Z">
            <w:rPr>
              <w:rFonts w:asciiTheme="minorHAnsi" w:hAnsiTheme="minorHAnsi"/>
            </w:rPr>
          </w:rPrChange>
        </w:rPr>
        <w:t xml:space="preserve">except the United States </w:t>
      </w:r>
      <w:ins w:id="1672" w:author="Brad Scherer [2]" w:date="2017-06-20T12:58:00Z">
        <w:r w:rsidR="00595509" w:rsidRPr="00582A1A">
          <w:rPr>
            <w:rFonts w:asciiTheme="minorHAnsi" w:hAnsiTheme="minorHAnsi"/>
            <w:b/>
            <w:rPrChange w:id="1673" w:author="Brad Scherer" w:date="2017-06-20T17:17:00Z">
              <w:rPr>
                <w:rFonts w:asciiTheme="minorHAnsi" w:hAnsiTheme="minorHAnsi"/>
              </w:rPr>
            </w:rPrChange>
          </w:rPr>
          <w:t>and N/A</w:t>
        </w:r>
        <w:r w:rsidR="00595509" w:rsidRPr="0027023E">
          <w:rPr>
            <w:rFonts w:asciiTheme="minorHAnsi" w:hAnsiTheme="minorHAnsi"/>
          </w:rPr>
          <w:t xml:space="preserve"> </w:t>
        </w:r>
      </w:ins>
      <w:r w:rsidRPr="0027023E">
        <w:rPr>
          <w:rFonts w:asciiTheme="minorHAnsi" w:hAnsiTheme="minorHAnsi"/>
        </w:rPr>
        <w:t xml:space="preserve">and move them to Disallowed Geolocations.  </w:t>
      </w:r>
      <w:r w:rsidRPr="0027023E">
        <w:rPr>
          <w:rFonts w:asciiTheme="minorHAnsi" w:hAnsiTheme="minorHAnsi"/>
          <w:b/>
          <w:bCs/>
        </w:rPr>
        <w:t>Save</w:t>
      </w:r>
      <w:r w:rsidRPr="0027023E">
        <w:rPr>
          <w:rFonts w:asciiTheme="minorHAnsi" w:hAnsiTheme="minorHAnsi"/>
        </w:rPr>
        <w:t xml:space="preserve"> and then </w:t>
      </w:r>
      <w:r w:rsidRPr="0027023E">
        <w:rPr>
          <w:rFonts w:asciiTheme="minorHAnsi" w:hAnsiTheme="minorHAnsi"/>
          <w:b/>
          <w:bCs/>
        </w:rPr>
        <w:t>Apply Policy</w:t>
      </w:r>
      <w:r w:rsidRPr="0027023E">
        <w:rPr>
          <w:rFonts w:asciiTheme="minorHAnsi" w:hAnsiTheme="minorHAnsi"/>
        </w:rPr>
        <w:t>.</w:t>
      </w:r>
    </w:p>
    <w:p w14:paraId="458F0B14" w14:textId="43B5293A" w:rsidR="00231BFE" w:rsidRPr="0027023E" w:rsidRDefault="00231BFE">
      <w:pPr>
        <w:ind w:left="360"/>
        <w:rPr>
          <w:rFonts w:asciiTheme="minorHAnsi" w:hAnsiTheme="minorHAnsi"/>
          <w:rPrChange w:id="1674" w:author="Brad Scherer" w:date="2017-06-20T16:40:00Z">
            <w:rPr/>
          </w:rPrChange>
        </w:rPr>
        <w:pPrChange w:id="1675" w:author="Brad Scherer [2]" w:date="2017-06-20T12:56:00Z">
          <w:pPr>
            <w:pStyle w:val="ListParagraph"/>
            <w:numPr>
              <w:numId w:val="9"/>
            </w:numPr>
            <w:ind w:hanging="360"/>
          </w:pPr>
        </w:pPrChange>
      </w:pPr>
      <w:ins w:id="1676" w:author="Brad Scherer [2]" w:date="2017-06-20T12:56:00Z">
        <w:r w:rsidRPr="0027023E">
          <w:rPr>
            <w:rFonts w:asciiTheme="minorHAnsi" w:hAnsiTheme="minorHAnsi"/>
            <w:color w:val="FF0000"/>
            <w:rPrChange w:id="1677" w:author="Brad Scherer" w:date="2017-06-20T16:40:00Z">
              <w:rPr>
                <w:rFonts w:asciiTheme="minorHAnsi" w:hAnsiTheme="minorHAnsi"/>
              </w:rPr>
            </w:rPrChange>
          </w:rPr>
          <w:lastRenderedPageBreak/>
          <w:t>NOTE</w:t>
        </w:r>
        <w:r w:rsidRPr="0027023E">
          <w:rPr>
            <w:rFonts w:asciiTheme="minorHAnsi" w:hAnsiTheme="minorHAnsi"/>
          </w:rPr>
          <w:t xml:space="preserve">: N/A </w:t>
        </w:r>
      </w:ins>
      <w:ins w:id="1678" w:author="Brad Scherer [2]" w:date="2017-06-20T12:59:00Z">
        <w:r w:rsidR="00907DC6" w:rsidRPr="0027023E">
          <w:rPr>
            <w:rFonts w:asciiTheme="minorHAnsi" w:hAnsiTheme="minorHAnsi"/>
          </w:rPr>
          <w:t xml:space="preserve">covers all </w:t>
        </w:r>
      </w:ins>
      <w:ins w:id="1679" w:author="Brad Scherer [2]" w:date="2017-06-20T12:56:00Z">
        <w:r w:rsidRPr="0027023E">
          <w:rPr>
            <w:rFonts w:asciiTheme="minorHAnsi" w:hAnsiTheme="minorHAnsi"/>
          </w:rPr>
          <w:t>RFC1918 addresses</w:t>
        </w:r>
      </w:ins>
      <w:ins w:id="1680" w:author="Brad Scherer [2]" w:date="2017-06-20T12:57:00Z">
        <w:r w:rsidR="00595509" w:rsidRPr="0027023E">
          <w:rPr>
            <w:rFonts w:asciiTheme="minorHAnsi" w:hAnsiTheme="minorHAnsi"/>
          </w:rPr>
          <w:t xml:space="preserve">. </w:t>
        </w:r>
      </w:ins>
      <w:ins w:id="1681" w:author="Brad Scherer [2]" w:date="2017-06-20T15:23:00Z">
        <w:r w:rsidR="00447AF7" w:rsidRPr="0027023E">
          <w:rPr>
            <w:rFonts w:asciiTheme="minorHAnsi" w:hAnsiTheme="minorHAnsi"/>
          </w:rPr>
          <w:t>If you aren’</w:t>
        </w:r>
        <w:r w:rsidR="00336AAB" w:rsidRPr="0027023E">
          <w:rPr>
            <w:rFonts w:asciiTheme="minorHAnsi" w:hAnsiTheme="minorHAnsi"/>
          </w:rPr>
          <w:t>t dropping them at your b</w:t>
        </w:r>
        <w:r w:rsidR="00447AF7" w:rsidRPr="0027023E">
          <w:rPr>
            <w:rFonts w:asciiTheme="minorHAnsi" w:hAnsiTheme="minorHAnsi"/>
          </w:rPr>
          <w:t>o</w:t>
        </w:r>
        <w:r w:rsidR="00336AAB" w:rsidRPr="0027023E">
          <w:rPr>
            <w:rFonts w:asciiTheme="minorHAnsi" w:hAnsiTheme="minorHAnsi"/>
          </w:rPr>
          <w:t>r</w:t>
        </w:r>
        <w:r w:rsidR="00447AF7" w:rsidRPr="0027023E">
          <w:rPr>
            <w:rFonts w:asciiTheme="minorHAnsi" w:hAnsiTheme="minorHAnsi"/>
          </w:rPr>
          <w:t>der router</w:t>
        </w:r>
      </w:ins>
      <w:ins w:id="1682" w:author="Brad Scherer" w:date="2017-06-20T17:17:00Z">
        <w:r w:rsidR="00582A1A">
          <w:rPr>
            <w:rFonts w:asciiTheme="minorHAnsi" w:hAnsiTheme="minorHAnsi"/>
          </w:rPr>
          <w:t xml:space="preserve"> (layer 3)</w:t>
        </w:r>
      </w:ins>
      <w:ins w:id="1683" w:author="Brad Scherer [2]" w:date="2017-06-20T15:23:00Z">
        <w:r w:rsidR="00447AF7" w:rsidRPr="0027023E">
          <w:rPr>
            <w:rFonts w:asciiTheme="minorHAnsi" w:hAnsiTheme="minorHAnsi"/>
          </w:rPr>
          <w:t xml:space="preserve">, you may decide to </w:t>
        </w:r>
        <w:r w:rsidR="00336AAB" w:rsidRPr="0027023E">
          <w:rPr>
            <w:rFonts w:asciiTheme="minorHAnsi" w:hAnsiTheme="minorHAnsi"/>
          </w:rPr>
          <w:t xml:space="preserve">geo-enforce </w:t>
        </w:r>
      </w:ins>
      <w:ins w:id="1684" w:author="Brad Scherer" w:date="2017-06-20T17:17:00Z">
        <w:r w:rsidR="00582A1A">
          <w:rPr>
            <w:rFonts w:asciiTheme="minorHAnsi" w:hAnsiTheme="minorHAnsi"/>
          </w:rPr>
          <w:t xml:space="preserve">at ASM (Layer 7) </w:t>
        </w:r>
      </w:ins>
      <w:ins w:id="1685" w:author="Brad Scherer [2]" w:date="2017-06-20T15:23:00Z">
        <w:del w:id="1686" w:author="Brad Scherer" w:date="2017-06-20T17:17:00Z">
          <w:r w:rsidR="00336AAB" w:rsidRPr="0027023E" w:rsidDel="00582A1A">
            <w:rPr>
              <w:rFonts w:asciiTheme="minorHAnsi" w:hAnsiTheme="minorHAnsi"/>
            </w:rPr>
            <w:delText>them</w:delText>
          </w:r>
          <w:r w:rsidR="00447AF7" w:rsidRPr="0027023E" w:rsidDel="00582A1A">
            <w:rPr>
              <w:rFonts w:asciiTheme="minorHAnsi" w:hAnsiTheme="minorHAnsi"/>
            </w:rPr>
            <w:delText xml:space="preserve"> </w:delText>
          </w:r>
        </w:del>
        <w:r w:rsidR="00447AF7" w:rsidRPr="0027023E">
          <w:rPr>
            <w:rFonts w:asciiTheme="minorHAnsi" w:hAnsiTheme="minorHAnsi"/>
          </w:rPr>
          <w:t xml:space="preserve">if no private IP’s will </w:t>
        </w:r>
        <w:del w:id="1687" w:author="Brad Scherer" w:date="2017-06-20T16:52:00Z">
          <w:r w:rsidR="00447AF7" w:rsidRPr="0027023E" w:rsidDel="00126F26">
            <w:rPr>
              <w:rFonts w:asciiTheme="minorHAnsi" w:hAnsiTheme="minorHAnsi"/>
            </w:rPr>
            <w:delText>accessing</w:delText>
          </w:r>
        </w:del>
      </w:ins>
      <w:ins w:id="1688" w:author="Brad Scherer" w:date="2017-06-20T16:52:00Z">
        <w:r w:rsidR="00126F26" w:rsidRPr="0027023E">
          <w:rPr>
            <w:rFonts w:asciiTheme="minorHAnsi" w:hAnsiTheme="minorHAnsi"/>
          </w:rPr>
          <w:t>be accessing</w:t>
        </w:r>
      </w:ins>
      <w:ins w:id="1689" w:author="Brad Scherer [2]" w:date="2017-06-20T15:23:00Z">
        <w:r w:rsidR="00447AF7" w:rsidRPr="0027023E">
          <w:rPr>
            <w:rFonts w:asciiTheme="minorHAnsi" w:hAnsiTheme="minorHAnsi"/>
          </w:rPr>
          <w:t xml:space="preserve"> the site. </w:t>
        </w:r>
      </w:ins>
    </w:p>
    <w:p w14:paraId="15976444" w14:textId="77777777" w:rsidR="00A23DC2" w:rsidRPr="0027023E" w:rsidRDefault="00A23DC2">
      <w:pPr>
        <w:pStyle w:val="ListParagraph"/>
        <w:rPr>
          <w:rFonts w:asciiTheme="minorHAnsi" w:hAnsiTheme="minorHAnsi"/>
        </w:rPr>
        <w:pPrChange w:id="1690" w:author="Jack Fenimore" w:date="2017-06-05T12:51:00Z">
          <w:pPr>
            <w:pStyle w:val="ListParagraph"/>
            <w:numPr>
              <w:numId w:val="8"/>
            </w:numPr>
            <w:ind w:left="1440" w:hanging="720"/>
          </w:pPr>
        </w:pPrChange>
      </w:pPr>
    </w:p>
    <w:p w14:paraId="5502C711" w14:textId="3CAC8050" w:rsidR="008434F9" w:rsidRPr="0027023E" w:rsidRDefault="00D723BD" w:rsidP="008434F9">
      <w:pPr>
        <w:rPr>
          <w:ins w:id="1691" w:author="Jack Fenimore" w:date="2017-06-05T12:51:00Z"/>
          <w:rFonts w:asciiTheme="minorHAnsi" w:hAnsiTheme="minorHAnsi"/>
        </w:rPr>
      </w:pPr>
      <w:del w:id="1692" w:author="Brad Scherer [2]" w:date="2017-06-20T12:58:00Z">
        <w:r w:rsidRPr="0027023E" w:rsidDel="00907DC6">
          <w:rPr>
            <w:rFonts w:asciiTheme="minorHAnsi" w:hAnsiTheme="minorHAnsi"/>
            <w:noProof/>
            <w:rPrChange w:id="1693" w:author="Unknown">
              <w:rPr>
                <w:noProof/>
              </w:rPr>
            </w:rPrChange>
          </w:rPr>
          <w:drawing>
            <wp:inline distT="0" distB="0" distL="0" distR="0" wp14:anchorId="10430BB3" wp14:editId="57B5F066">
              <wp:extent cx="5943600" cy="1873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73250"/>
                      </a:xfrm>
                      <a:prstGeom prst="rect">
                        <a:avLst/>
                      </a:prstGeom>
                    </pic:spPr>
                  </pic:pic>
                </a:graphicData>
              </a:graphic>
            </wp:inline>
          </w:drawing>
        </w:r>
      </w:del>
      <w:ins w:id="1694" w:author="Brad Scherer [2]" w:date="2017-06-20T12:58:00Z">
        <w:r w:rsidR="00907DC6" w:rsidRPr="0027023E">
          <w:rPr>
            <w:rFonts w:asciiTheme="minorHAnsi" w:hAnsiTheme="minorHAnsi"/>
            <w:noProof/>
            <w:rPrChange w:id="1695" w:author="Unknown">
              <w:rPr>
                <w:noProof/>
              </w:rPr>
            </w:rPrChange>
          </w:rPr>
          <w:drawing>
            <wp:inline distT="0" distB="0" distL="0" distR="0" wp14:anchorId="40C3503C" wp14:editId="423A5272">
              <wp:extent cx="5943600" cy="2013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13585"/>
                      </a:xfrm>
                      <a:prstGeom prst="rect">
                        <a:avLst/>
                      </a:prstGeom>
                    </pic:spPr>
                  </pic:pic>
                </a:graphicData>
              </a:graphic>
            </wp:inline>
          </w:drawing>
        </w:r>
      </w:ins>
    </w:p>
    <w:p w14:paraId="5BD3B29C" w14:textId="77777777" w:rsidR="00A23DC2" w:rsidRPr="0027023E" w:rsidRDefault="00A23DC2" w:rsidP="008434F9">
      <w:pPr>
        <w:rPr>
          <w:rFonts w:asciiTheme="minorHAnsi" w:hAnsiTheme="minorHAnsi"/>
        </w:rPr>
      </w:pPr>
    </w:p>
    <w:p w14:paraId="18E9DF23" w14:textId="778D190A" w:rsidR="00D723BD" w:rsidRPr="0027023E" w:rsidRDefault="00E04CD8">
      <w:pPr>
        <w:pStyle w:val="ListParagraph"/>
        <w:numPr>
          <w:ilvl w:val="0"/>
          <w:numId w:val="67"/>
        </w:numPr>
        <w:rPr>
          <w:del w:id="1696" w:author="Jack Fenimore" w:date="2017-06-05T12:30:00Z"/>
          <w:rFonts w:asciiTheme="minorHAnsi" w:hAnsiTheme="minorHAnsi"/>
        </w:rPr>
        <w:pPrChange w:id="1697" w:author="Jack Fenimore" w:date="2017-06-06T16:45:00Z">
          <w:pPr>
            <w:pStyle w:val="ListParagraph"/>
            <w:numPr>
              <w:numId w:val="9"/>
            </w:numPr>
            <w:ind w:hanging="360"/>
          </w:pPr>
        </w:pPrChange>
      </w:pPr>
      <w:r w:rsidRPr="0027023E">
        <w:rPr>
          <w:rFonts w:asciiTheme="minorHAnsi" w:hAnsiTheme="minorHAnsi"/>
        </w:rPr>
        <w:t xml:space="preserve">Open </w:t>
      </w:r>
      <w:r w:rsidRPr="0027023E">
        <w:rPr>
          <w:rFonts w:asciiTheme="minorHAnsi" w:hAnsiTheme="minorHAnsi"/>
          <w:b/>
          <w:bCs/>
        </w:rPr>
        <w:t>Local Traffic</w:t>
      </w:r>
      <w:ins w:id="1698" w:author="Jack Fenimore" w:date="2017-06-05T12:30:00Z">
        <w:r w:rsidR="00BD2DCC" w:rsidRPr="0027023E">
          <w:rPr>
            <w:rFonts w:asciiTheme="minorHAnsi" w:hAnsiTheme="minorHAnsi"/>
            <w:b/>
          </w:rPr>
          <w:t xml:space="preserve"> </w:t>
        </w:r>
      </w:ins>
      <w:del w:id="1699" w:author="Jack Fenimore" w:date="2017-06-05T12:11:00Z">
        <w:r w:rsidRPr="0027023E" w:rsidDel="00870E52">
          <w:rPr>
            <w:rFonts w:asciiTheme="minorHAnsi" w:hAnsiTheme="minorHAnsi"/>
            <w:b/>
          </w:rPr>
          <w:delText>-&gt;</w:delText>
        </w:r>
      </w:del>
      <w:ins w:id="1700" w:author="Jack Fenimore" w:date="2017-06-05T12:11:00Z">
        <w:r w:rsidR="00870E52" w:rsidRPr="0027023E">
          <w:rPr>
            <w:rFonts w:asciiTheme="minorHAnsi" w:hAnsiTheme="minorHAnsi"/>
            <w:b/>
          </w:rPr>
          <w:t>&gt;</w:t>
        </w:r>
      </w:ins>
      <w:ins w:id="1701" w:author="Jack Fenimore" w:date="2017-06-05T12:30:00Z">
        <w:r w:rsidR="00BD2DCC" w:rsidRPr="0027023E">
          <w:rPr>
            <w:rFonts w:asciiTheme="minorHAnsi" w:hAnsiTheme="minorHAnsi"/>
            <w:b/>
          </w:rPr>
          <w:t xml:space="preserve"> </w:t>
        </w:r>
      </w:ins>
      <w:proofErr w:type="spellStart"/>
      <w:r w:rsidRPr="0027023E">
        <w:rPr>
          <w:rFonts w:asciiTheme="minorHAnsi" w:hAnsiTheme="minorHAnsi"/>
          <w:b/>
          <w:bCs/>
        </w:rPr>
        <w:t>iRules</w:t>
      </w:r>
      <w:proofErr w:type="spellEnd"/>
      <w:r w:rsidRPr="0027023E">
        <w:rPr>
          <w:rFonts w:asciiTheme="minorHAnsi" w:hAnsiTheme="minorHAnsi"/>
        </w:rPr>
        <w:t xml:space="preserve"> and open the </w:t>
      </w:r>
      <w:proofErr w:type="spellStart"/>
      <w:r w:rsidRPr="0027023E">
        <w:rPr>
          <w:rFonts w:asciiTheme="minorHAnsi" w:hAnsiTheme="minorHAnsi"/>
        </w:rPr>
        <w:t>iRule</w:t>
      </w:r>
      <w:proofErr w:type="spellEnd"/>
      <w:r w:rsidRPr="0027023E">
        <w:rPr>
          <w:rFonts w:asciiTheme="minorHAnsi" w:hAnsiTheme="minorHAnsi"/>
        </w:rPr>
        <w:t xml:space="preserve"> titled </w:t>
      </w:r>
      <w:proofErr w:type="spellStart"/>
      <w:r w:rsidRPr="0027023E">
        <w:rPr>
          <w:rFonts w:asciiTheme="minorHAnsi" w:hAnsiTheme="minorHAnsi"/>
        </w:rPr>
        <w:t>hackazon_irule</w:t>
      </w:r>
      <w:proofErr w:type="spellEnd"/>
      <w:r w:rsidRPr="0027023E">
        <w:rPr>
          <w:rFonts w:asciiTheme="minorHAnsi" w:hAnsiTheme="minorHAnsi"/>
        </w:rPr>
        <w:t xml:space="preserve"> and review the code.</w:t>
      </w:r>
    </w:p>
    <w:p w14:paraId="45CAF675" w14:textId="5A8D51FD" w:rsidR="00E04CD8" w:rsidRPr="0027023E" w:rsidRDefault="00E04CD8">
      <w:pPr>
        <w:pStyle w:val="ListParagraph"/>
        <w:numPr>
          <w:ilvl w:val="0"/>
          <w:numId w:val="67"/>
        </w:numPr>
        <w:rPr>
          <w:rFonts w:asciiTheme="minorHAnsi" w:hAnsiTheme="minorHAnsi"/>
          <w:rPrChange w:id="1702" w:author="Brad Scherer" w:date="2017-06-20T16:40:00Z">
            <w:rPr/>
          </w:rPrChange>
        </w:rPr>
        <w:pPrChange w:id="1703" w:author="Chad Jenison" w:date="2017-06-07T16:58:00Z">
          <w:pPr>
            <w:pStyle w:val="ListParagraph"/>
            <w:numPr>
              <w:numId w:val="9"/>
            </w:numPr>
            <w:ind w:hanging="360"/>
          </w:pPr>
        </w:pPrChange>
      </w:pPr>
    </w:p>
    <w:p w14:paraId="0C1A2674" w14:textId="77777777" w:rsidR="00A23DC2" w:rsidRPr="0027023E" w:rsidRDefault="00A23DC2" w:rsidP="00E04CD8">
      <w:pPr>
        <w:rPr>
          <w:ins w:id="1704" w:author="Jack Fenimore" w:date="2017-06-05T12:54:00Z"/>
          <w:rFonts w:asciiTheme="minorHAnsi" w:hAnsiTheme="minorHAnsi"/>
        </w:rPr>
      </w:pPr>
    </w:p>
    <w:p w14:paraId="7D9541F1" w14:textId="5006EB0B" w:rsidR="00E04CD8" w:rsidRPr="0027023E" w:rsidRDefault="00BD2DCC" w:rsidP="00E04CD8">
      <w:pPr>
        <w:rPr>
          <w:ins w:id="1705" w:author="Brad Scherer" w:date="2017-06-02T13:56:00Z"/>
          <w:del w:id="1706" w:author="Jack Fenimore" w:date="2017-06-05T12:54:00Z"/>
          <w:rFonts w:asciiTheme="minorHAnsi" w:hAnsiTheme="minorHAnsi"/>
        </w:rPr>
      </w:pPr>
      <w:r w:rsidRPr="0027023E">
        <w:rPr>
          <w:rFonts w:asciiTheme="minorHAnsi" w:hAnsiTheme="minorHAnsi"/>
          <w:noProof/>
        </w:rPr>
        <mc:AlternateContent>
          <mc:Choice Requires="wps">
            <w:drawing>
              <wp:anchor distT="0" distB="0" distL="114300" distR="114300" simplePos="0" relativeHeight="251658250" behindDoc="0" locked="0" layoutInCell="1" allowOverlap="1" wp14:anchorId="771CFC04" wp14:editId="702C94D0">
                <wp:simplePos x="0" y="0"/>
                <wp:positionH relativeFrom="column">
                  <wp:posOffset>-64135</wp:posOffset>
                </wp:positionH>
                <wp:positionV relativeFrom="paragraph">
                  <wp:posOffset>278130</wp:posOffset>
                </wp:positionV>
                <wp:extent cx="6057900" cy="1145540"/>
                <wp:effectExtent l="0" t="0" r="38100" b="22860"/>
                <wp:wrapSquare wrapText="bothSides"/>
                <wp:docPr id="16" name="Text Box 16"/>
                <wp:cNvGraphicFramePr/>
                <a:graphic xmlns:a="http://schemas.openxmlformats.org/drawingml/2006/main">
                  <a:graphicData uri="http://schemas.microsoft.com/office/word/2010/wordprocessingShape">
                    <wps:wsp>
                      <wps:cNvSpPr txBox="1"/>
                      <wps:spPr>
                        <a:xfrm>
                          <a:off x="0" y="0"/>
                          <a:ext cx="6057900" cy="1145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53C47F4" w14:textId="77777777" w:rsidR="000D3499" w:rsidRDefault="000D3499" w:rsidP="00E04CD8">
                            <w:pPr>
                              <w:rPr>
                                <w:ins w:id="1707" w:author="Jack Fenimore" w:date="2017-06-05T12:30:00Z"/>
                              </w:rPr>
                            </w:pPr>
                            <w:bookmarkStart w:id="1708" w:name="OLE_LINK5"/>
                          </w:p>
                          <w:p w14:paraId="73841724" w14:textId="77777777" w:rsidR="000D3499" w:rsidRDefault="000D3499" w:rsidP="00E04CD8">
                            <w:r>
                              <w:t>when HTTP_REQUEST {</w:t>
                            </w:r>
                          </w:p>
                          <w:p w14:paraId="2D78BFC2" w14:textId="77777777" w:rsidR="000D3499" w:rsidRDefault="000D3499" w:rsidP="00E04CD8">
                            <w:r>
                              <w:t xml:space="preserve">   </w:t>
                            </w:r>
                            <w:proofErr w:type="gramStart"/>
                            <w:r>
                              <w:t>HTTP::</w:t>
                            </w:r>
                            <w:proofErr w:type="gramEnd"/>
                            <w:r>
                              <w:t>header replace X-Forwarded-For "[expr (</w:t>
                            </w:r>
                            <w:proofErr w:type="spellStart"/>
                            <w:r>
                              <w:t>int</w:t>
                            </w:r>
                            <w:proofErr w:type="spellEnd"/>
                            <w:r>
                              <w:t xml:space="preserve">(rand()*221)+1)].[expr </w:t>
                            </w:r>
                            <w:proofErr w:type="spellStart"/>
                            <w:r>
                              <w:t>int</w:t>
                            </w:r>
                            <w:proofErr w:type="spellEnd"/>
                            <w:r>
                              <w:t xml:space="preserve">(rand()*254)].[expr </w:t>
                            </w:r>
                            <w:proofErr w:type="spellStart"/>
                            <w:r>
                              <w:t>int</w:t>
                            </w:r>
                            <w:proofErr w:type="spellEnd"/>
                            <w:r>
                              <w:t xml:space="preserve">(rand()*254)].[expr </w:t>
                            </w:r>
                            <w:proofErr w:type="spellStart"/>
                            <w:r>
                              <w:t>int</w:t>
                            </w:r>
                            <w:proofErr w:type="spellEnd"/>
                            <w:r>
                              <w:t xml:space="preserve">(rand()*254)]"        </w:t>
                            </w:r>
                          </w:p>
                          <w:p w14:paraId="60031B4C" w14:textId="0C613CBD" w:rsidR="000D3499" w:rsidRDefault="000D3499" w:rsidP="00E04CD8">
                            <w:r>
                              <w:t>}</w:t>
                            </w:r>
                          </w:p>
                          <w:bookmarkEnd w:id="17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1CFC04" id="_x0000_t202" coordsize="21600,21600" o:spt="202" path="m0,0l0,21600,21600,21600,21600,0xe">
                <v:stroke joinstyle="miter"/>
                <v:path gradientshapeok="t" o:connecttype="rect"/>
              </v:shapetype>
              <v:shape id="Text Box 16" o:spid="_x0000_s1026" type="#_x0000_t202" style="position:absolute;margin-left:-5.05pt;margin-top:21.9pt;width:477pt;height:90.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" fillcolor="white [3201]" strokecolor="#4f81bd [3204]" strokeweight="2pt">
                <v:textbox>
                  <w:txbxContent>
                    <w:p w14:paraId="353C47F4" w14:textId="77777777" w:rsidR="000D3499" w:rsidRDefault="000D3499" w:rsidP="00E04CD8">
                      <w:pPr>
                        <w:rPr>
                          <w:ins w:id="1709" w:author="Jack Fenimore" w:date="2017-06-05T12:30:00Z"/>
                        </w:rPr>
                      </w:pPr>
                      <w:bookmarkStart w:id="1710" w:name="OLE_LINK5"/>
                    </w:p>
                    <w:p w14:paraId="73841724" w14:textId="77777777" w:rsidR="000D3499" w:rsidRDefault="000D3499" w:rsidP="00E04CD8">
                      <w:r>
                        <w:t>when HTTP_REQUEST {</w:t>
                      </w:r>
                    </w:p>
                    <w:p w14:paraId="2D78BFC2" w14:textId="77777777" w:rsidR="000D3499" w:rsidRDefault="000D3499" w:rsidP="00E04CD8">
                      <w:r>
                        <w:t xml:space="preserve">   </w:t>
                      </w:r>
                      <w:proofErr w:type="gramStart"/>
                      <w:r>
                        <w:t>HTTP::</w:t>
                      </w:r>
                      <w:proofErr w:type="gramEnd"/>
                      <w:r>
                        <w:t>header replace X-Forwarded-For "[expr (</w:t>
                      </w:r>
                      <w:proofErr w:type="spellStart"/>
                      <w:r>
                        <w:t>int</w:t>
                      </w:r>
                      <w:proofErr w:type="spellEnd"/>
                      <w:r>
                        <w:t xml:space="preserve">(rand()*221)+1)].[expr </w:t>
                      </w:r>
                      <w:proofErr w:type="spellStart"/>
                      <w:r>
                        <w:t>int</w:t>
                      </w:r>
                      <w:proofErr w:type="spellEnd"/>
                      <w:r>
                        <w:t xml:space="preserve">(rand()*254)].[expr </w:t>
                      </w:r>
                      <w:proofErr w:type="spellStart"/>
                      <w:r>
                        <w:t>int</w:t>
                      </w:r>
                      <w:proofErr w:type="spellEnd"/>
                      <w:r>
                        <w:t xml:space="preserve">(rand()*254)].[expr </w:t>
                      </w:r>
                      <w:proofErr w:type="spellStart"/>
                      <w:r>
                        <w:t>int</w:t>
                      </w:r>
                      <w:proofErr w:type="spellEnd"/>
                      <w:r>
                        <w:t xml:space="preserve">(rand()*254)]"        </w:t>
                      </w:r>
                    </w:p>
                    <w:p w14:paraId="60031B4C" w14:textId="0C613CBD" w:rsidR="000D3499" w:rsidRDefault="000D3499" w:rsidP="00E04CD8">
                      <w:r>
                        <w:t>}</w:t>
                      </w:r>
                    </w:p>
                    <w:bookmarkEnd w:id="1710"/>
                  </w:txbxContent>
                </v:textbox>
                <w10:wrap type="square"/>
              </v:shape>
            </w:pict>
          </mc:Fallback>
        </mc:AlternateContent>
      </w:r>
    </w:p>
    <w:p w14:paraId="3473F46A" w14:textId="77777777" w:rsidR="00A23DC2" w:rsidRPr="0027023E" w:rsidRDefault="00A23DC2" w:rsidP="00E04CD8">
      <w:pPr>
        <w:rPr>
          <w:ins w:id="1711" w:author="Jack Fenimore" w:date="2017-06-05T12:54:00Z"/>
          <w:rFonts w:asciiTheme="minorHAnsi" w:hAnsiTheme="minorHAnsi"/>
        </w:rPr>
      </w:pPr>
    </w:p>
    <w:p w14:paraId="65B1D03C" w14:textId="77777777" w:rsidR="00B00740" w:rsidRDefault="00B00740">
      <w:pPr>
        <w:rPr>
          <w:ins w:id="1712" w:author="Brad Scherer" w:date="2017-06-20T16:53:00Z"/>
          <w:rFonts w:asciiTheme="minorHAnsi" w:hAnsiTheme="minorHAnsi"/>
        </w:rPr>
      </w:pPr>
    </w:p>
    <w:p w14:paraId="01F671CF" w14:textId="0F79576A" w:rsidR="00D56C90" w:rsidRPr="0027023E" w:rsidRDefault="00582A1A">
      <w:pPr>
        <w:rPr>
          <w:rFonts w:asciiTheme="minorHAnsi" w:hAnsiTheme="minorHAnsi"/>
          <w:rPrChange w:id="1713" w:author="Brad Scherer" w:date="2017-06-20T16:40:00Z">
            <w:rPr/>
          </w:rPrChange>
        </w:rPr>
      </w:pPr>
      <w:ins w:id="1714" w:author="Brad Scherer" w:date="2017-06-20T17:18:00Z">
        <w:r w:rsidRPr="00582A1A">
          <w:rPr>
            <w:rFonts w:asciiTheme="minorHAnsi" w:hAnsiTheme="minorHAnsi"/>
            <w:color w:val="FF0000"/>
            <w:rPrChange w:id="1715" w:author="Brad Scherer" w:date="2017-06-20T17:18:00Z">
              <w:rPr>
                <w:rFonts w:asciiTheme="minorHAnsi" w:hAnsiTheme="minorHAnsi"/>
              </w:rPr>
            </w:rPrChange>
          </w:rPr>
          <w:t xml:space="preserve">NOTE: </w:t>
        </w:r>
      </w:ins>
      <w:ins w:id="1716" w:author="Jack Fenimore" w:date="2017-06-05T12:52:00Z">
        <w:r w:rsidR="00A23DC2" w:rsidRPr="0027023E">
          <w:rPr>
            <w:rFonts w:asciiTheme="minorHAnsi" w:hAnsiTheme="minorHAnsi"/>
          </w:rPr>
          <w:t xml:space="preserve">The above </w:t>
        </w:r>
        <w:proofErr w:type="spellStart"/>
        <w:r w:rsidR="00A23DC2" w:rsidRPr="0027023E">
          <w:rPr>
            <w:rFonts w:asciiTheme="minorHAnsi" w:hAnsiTheme="minorHAnsi"/>
          </w:rPr>
          <w:t>iRule</w:t>
        </w:r>
        <w:proofErr w:type="spellEnd"/>
        <w:r w:rsidR="00A23DC2" w:rsidRPr="0027023E">
          <w:rPr>
            <w:rFonts w:asciiTheme="minorHAnsi" w:hAnsiTheme="minorHAnsi"/>
          </w:rPr>
          <w:t xml:space="preserve"> is essentially scanning the HTTP headers and when it finds the X-Forwarded-For header it will replace the original source IP address with a randomized IP address.  Since we are only manipulating the header this has no discernable </w:t>
        </w:r>
        <w:proofErr w:type="spellStart"/>
        <w:r w:rsidR="00A23DC2" w:rsidRPr="0027023E">
          <w:rPr>
            <w:rFonts w:asciiTheme="minorHAnsi" w:hAnsiTheme="minorHAnsi"/>
          </w:rPr>
          <w:t>affect</w:t>
        </w:r>
        <w:proofErr w:type="spellEnd"/>
        <w:r w:rsidR="00A23DC2" w:rsidRPr="0027023E">
          <w:rPr>
            <w:rFonts w:asciiTheme="minorHAnsi" w:hAnsiTheme="minorHAnsi"/>
          </w:rPr>
          <w:t xml:space="preserve"> on traffic flow.  This </w:t>
        </w:r>
        <w:proofErr w:type="spellStart"/>
        <w:r w:rsidR="00A23DC2" w:rsidRPr="0027023E">
          <w:rPr>
            <w:rFonts w:asciiTheme="minorHAnsi" w:hAnsiTheme="minorHAnsi"/>
          </w:rPr>
          <w:t>iRule</w:t>
        </w:r>
        <w:proofErr w:type="spellEnd"/>
        <w:r w:rsidR="00A23DC2" w:rsidRPr="0027023E">
          <w:rPr>
            <w:rFonts w:asciiTheme="minorHAnsi" w:hAnsiTheme="minorHAnsi"/>
          </w:rPr>
          <w:t xml:space="preserve"> event, when HTTP_REQUEST, also fires before the ASM policy allowing this </w:t>
        </w:r>
      </w:ins>
      <w:ins w:id="1717" w:author="Jack Fenimore" w:date="2017-06-05T12:53:00Z">
        <w:r w:rsidR="00A23DC2" w:rsidRPr="0027023E">
          <w:rPr>
            <w:rFonts w:asciiTheme="minorHAnsi" w:hAnsiTheme="minorHAnsi"/>
          </w:rPr>
          <w:t>“trick” t</w:t>
        </w:r>
      </w:ins>
      <w:ins w:id="1718" w:author="Jack Fenimore" w:date="2017-06-05T12:54:00Z">
        <w:r w:rsidR="00A23DC2" w:rsidRPr="0027023E">
          <w:rPr>
            <w:rFonts w:asciiTheme="minorHAnsi" w:hAnsiTheme="minorHAnsi"/>
          </w:rPr>
          <w:t>o work to demonstrate a global range of source IP addresses.</w:t>
        </w:r>
      </w:ins>
    </w:p>
    <w:p w14:paraId="6622011B" w14:textId="6678C54C" w:rsidR="00C455C5" w:rsidRPr="0027023E" w:rsidRDefault="00BE6C6F">
      <w:pPr>
        <w:rPr>
          <w:del w:id="1719" w:author="Jack Fenimore" w:date="2017-06-05T12:52:00Z"/>
          <w:rFonts w:asciiTheme="minorHAnsi" w:hAnsiTheme="minorHAnsi"/>
        </w:rPr>
      </w:pPr>
      <w:ins w:id="1720" w:author="Brad Scherer" w:date="2017-06-02T13:58:00Z">
        <w:del w:id="1721" w:author="Jack Fenimore" w:date="2017-06-05T12:52:00Z">
          <w:r w:rsidRPr="0027023E" w:rsidDel="00A23DC2">
            <w:rPr>
              <w:rFonts w:asciiTheme="minorHAnsi" w:hAnsiTheme="minorHAnsi"/>
            </w:rPr>
            <w:delText xml:space="preserve">Small </w:delText>
          </w:r>
        </w:del>
      </w:ins>
      <w:ins w:id="1722" w:author="Brad Scherer" w:date="2017-06-02T13:59:00Z">
        <w:del w:id="1723" w:author="Jack Fenimore" w:date="2017-06-05T12:52:00Z">
          <w:r w:rsidRPr="0027023E" w:rsidDel="00A23DC2">
            <w:rPr>
              <w:rFonts w:asciiTheme="minorHAnsi" w:hAnsiTheme="minorHAnsi"/>
            </w:rPr>
            <w:delText>b</w:delText>
          </w:r>
        </w:del>
      </w:ins>
      <w:ins w:id="1724" w:author="Brad Scherer" w:date="2017-06-02T13:58:00Z">
        <w:del w:id="1725" w:author="Jack Fenimore" w:date="2017-06-05T12:52:00Z">
          <w:r w:rsidRPr="0027023E" w:rsidDel="00A23DC2">
            <w:rPr>
              <w:rFonts w:asciiTheme="minorHAnsi" w:hAnsiTheme="minorHAnsi"/>
            </w:rPr>
            <w:delText>lurb about why this irule works. (the magic behind it)</w:delText>
          </w:r>
        </w:del>
      </w:ins>
    </w:p>
    <w:p w14:paraId="10AEEFF7" w14:textId="77777777" w:rsidR="00A23DC2" w:rsidRPr="0027023E" w:rsidRDefault="00A23DC2" w:rsidP="00E04CD8">
      <w:pPr>
        <w:rPr>
          <w:ins w:id="1726" w:author="Jack Fenimore" w:date="2017-06-05T12:52:00Z"/>
          <w:rFonts w:asciiTheme="minorHAnsi" w:hAnsiTheme="minorHAnsi"/>
        </w:rPr>
      </w:pPr>
    </w:p>
    <w:p w14:paraId="615D2A2A" w14:textId="6B5FA899" w:rsidR="00E04CD8" w:rsidRPr="0027023E" w:rsidRDefault="00E04CD8" w:rsidP="00E04CD8">
      <w:pPr>
        <w:rPr>
          <w:rFonts w:asciiTheme="minorHAnsi" w:hAnsiTheme="minorHAnsi"/>
        </w:rPr>
      </w:pPr>
      <w:r w:rsidRPr="0027023E">
        <w:rPr>
          <w:rFonts w:asciiTheme="minorHAnsi" w:hAnsiTheme="minorHAnsi"/>
          <w:noProof/>
        </w:rPr>
        <w:lastRenderedPageBreak/>
        <w:drawing>
          <wp:inline distT="0" distB="0" distL="0" distR="0" wp14:anchorId="4FD3E5AD" wp14:editId="78CEF675">
            <wp:extent cx="5943600" cy="3486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86150"/>
                    </a:xfrm>
                    <a:prstGeom prst="rect">
                      <a:avLst/>
                    </a:prstGeom>
                  </pic:spPr>
                </pic:pic>
              </a:graphicData>
            </a:graphic>
          </wp:inline>
        </w:drawing>
      </w:r>
    </w:p>
    <w:p w14:paraId="36D1EB34" w14:textId="77777777" w:rsidR="00E04CD8" w:rsidRPr="0027023E" w:rsidRDefault="00E04CD8" w:rsidP="00E04CD8">
      <w:pPr>
        <w:rPr>
          <w:rFonts w:asciiTheme="minorHAnsi" w:hAnsiTheme="minorHAnsi"/>
        </w:rPr>
      </w:pPr>
    </w:p>
    <w:p w14:paraId="0FA345D0" w14:textId="4B11EC18" w:rsidR="00E04CD8" w:rsidRPr="0027023E" w:rsidRDefault="00E04CD8" w:rsidP="00E04CD8">
      <w:pPr>
        <w:rPr>
          <w:rFonts w:asciiTheme="minorHAnsi" w:hAnsiTheme="minorHAnsi"/>
        </w:rPr>
      </w:pPr>
      <w:r w:rsidRPr="0027023E">
        <w:rPr>
          <w:rFonts w:asciiTheme="minorHAnsi" w:hAnsiTheme="minorHAnsi"/>
          <w:noProof/>
        </w:rPr>
        <mc:AlternateContent>
          <mc:Choice Requires="wps">
            <w:drawing>
              <wp:anchor distT="0" distB="0" distL="114300" distR="114300" simplePos="0" relativeHeight="251658249" behindDoc="0" locked="0" layoutInCell="1" allowOverlap="1" wp14:anchorId="099B3CCC" wp14:editId="6B2B7786">
                <wp:simplePos x="0" y="0"/>
                <wp:positionH relativeFrom="column">
                  <wp:posOffset>51435</wp:posOffset>
                </wp:positionH>
                <wp:positionV relativeFrom="paragraph">
                  <wp:posOffset>8003540</wp:posOffset>
                </wp:positionV>
                <wp:extent cx="6057900" cy="342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6057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B28D" w14:textId="77777777" w:rsidR="000D3499" w:rsidRDefault="000D34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9B3CCC" id="Text Box 15" o:spid="_x0000_s1027" type="#_x0000_t202" style="position:absolute;margin-left:4.05pt;margin-top:630.2pt;width:477pt;height:27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6KUHgCAABi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" filled="f" stroked="f">
                <v:textbox>
                  <w:txbxContent>
                    <w:p w14:paraId="5480B28D" w14:textId="77777777" w:rsidR="000D3499" w:rsidRDefault="000D3499"/>
                  </w:txbxContent>
                </v:textbox>
                <w10:wrap type="square"/>
              </v:shape>
            </w:pict>
          </mc:Fallback>
        </mc:AlternateContent>
      </w:r>
    </w:p>
    <w:p w14:paraId="02BA1B42" w14:textId="33DC3968" w:rsidR="00E04CD8" w:rsidRPr="0027023E" w:rsidRDefault="00E04CD8">
      <w:pPr>
        <w:pStyle w:val="ListParagraph"/>
        <w:numPr>
          <w:ilvl w:val="0"/>
          <w:numId w:val="67"/>
        </w:numPr>
        <w:rPr>
          <w:rFonts w:asciiTheme="minorHAnsi" w:hAnsiTheme="minorHAnsi"/>
          <w:rPrChange w:id="1727" w:author="Brad Scherer" w:date="2017-06-20T16:40:00Z">
            <w:rPr/>
          </w:rPrChange>
        </w:rPr>
        <w:pPrChange w:id="1728" w:author="Chad Jenison" w:date="2017-06-07T16:58:00Z">
          <w:pPr>
            <w:pStyle w:val="ListParagraph"/>
            <w:numPr>
              <w:numId w:val="9"/>
            </w:numPr>
            <w:ind w:hanging="360"/>
          </w:pPr>
        </w:pPrChange>
      </w:pPr>
      <w:r w:rsidRPr="0027023E">
        <w:rPr>
          <w:rFonts w:asciiTheme="minorHAnsi" w:hAnsiTheme="minorHAnsi"/>
        </w:rPr>
        <w:t xml:space="preserve">Open </w:t>
      </w:r>
      <w:r w:rsidRPr="0027023E">
        <w:rPr>
          <w:rFonts w:asciiTheme="minorHAnsi" w:hAnsiTheme="minorHAnsi"/>
          <w:b/>
          <w:bCs/>
        </w:rPr>
        <w:t>Local Traffic</w:t>
      </w:r>
      <w:ins w:id="1729" w:author="Jack Fenimore" w:date="2017-06-05T12:31:00Z">
        <w:r w:rsidR="00C56A60" w:rsidRPr="0027023E">
          <w:rPr>
            <w:rFonts w:asciiTheme="minorHAnsi" w:hAnsiTheme="minorHAnsi"/>
            <w:b/>
          </w:rPr>
          <w:t xml:space="preserve"> </w:t>
        </w:r>
      </w:ins>
      <w:del w:id="1730" w:author="Jack Fenimore" w:date="2017-06-05T12:11:00Z">
        <w:r w:rsidRPr="0027023E" w:rsidDel="00870E52">
          <w:rPr>
            <w:rFonts w:asciiTheme="minorHAnsi" w:hAnsiTheme="minorHAnsi"/>
            <w:b/>
          </w:rPr>
          <w:delText>-&gt;</w:delText>
        </w:r>
      </w:del>
      <w:ins w:id="1731" w:author="Jack Fenimore" w:date="2017-06-05T12:11:00Z">
        <w:r w:rsidR="00870E52" w:rsidRPr="0027023E">
          <w:rPr>
            <w:rFonts w:asciiTheme="minorHAnsi" w:hAnsiTheme="minorHAnsi"/>
            <w:b/>
          </w:rPr>
          <w:t>&gt;</w:t>
        </w:r>
      </w:ins>
      <w:ins w:id="1732" w:author="Jack Fenimore" w:date="2017-06-05T12:31:00Z">
        <w:r w:rsidR="00C56A60" w:rsidRPr="0027023E">
          <w:rPr>
            <w:rFonts w:asciiTheme="minorHAnsi" w:hAnsiTheme="minorHAnsi"/>
            <w:b/>
          </w:rPr>
          <w:t xml:space="preserve"> </w:t>
        </w:r>
      </w:ins>
      <w:r w:rsidRPr="0027023E">
        <w:rPr>
          <w:rFonts w:asciiTheme="minorHAnsi" w:hAnsiTheme="minorHAnsi"/>
          <w:b/>
          <w:bCs/>
        </w:rPr>
        <w:t>Virtual Servers</w:t>
      </w:r>
      <w:r w:rsidRPr="0027023E">
        <w:rPr>
          <w:rFonts w:asciiTheme="minorHAnsi" w:hAnsiTheme="minorHAnsi"/>
        </w:rPr>
        <w:t xml:space="preserve"> and click on </w:t>
      </w:r>
      <w:del w:id="1733" w:author="Brad Scherer [2]" w:date="2017-06-05T23:39:00Z">
        <w:r w:rsidRPr="0027023E" w:rsidDel="009954C9">
          <w:rPr>
            <w:rFonts w:asciiTheme="minorHAnsi" w:hAnsiTheme="minorHAnsi"/>
            <w:b/>
            <w:bCs/>
          </w:rPr>
          <w:delText>vs_hack_it_auction-80</w:delText>
        </w:r>
      </w:del>
      <w:ins w:id="1734" w:author="Brad Scherer [2]" w:date="2017-06-05T23:39:00Z">
        <w:r w:rsidR="009954C9" w:rsidRPr="0027023E">
          <w:rPr>
            <w:rFonts w:asciiTheme="minorHAnsi" w:hAnsiTheme="minorHAnsi"/>
            <w:b/>
            <w:bCs/>
          </w:rPr>
          <w:t>hackazon.f5demo.com_https_vs</w:t>
        </w:r>
      </w:ins>
      <w:r w:rsidRPr="0027023E">
        <w:rPr>
          <w:rFonts w:asciiTheme="minorHAnsi" w:hAnsiTheme="minorHAnsi"/>
        </w:rPr>
        <w:t xml:space="preserve">.  Go to the </w:t>
      </w:r>
      <w:r w:rsidRPr="0027023E">
        <w:rPr>
          <w:rFonts w:asciiTheme="minorHAnsi" w:hAnsiTheme="minorHAnsi"/>
          <w:b/>
          <w:bCs/>
        </w:rPr>
        <w:t>Resources</w:t>
      </w:r>
      <w:r w:rsidRPr="0027023E">
        <w:rPr>
          <w:rFonts w:asciiTheme="minorHAnsi" w:hAnsiTheme="minorHAnsi"/>
        </w:rPr>
        <w:t xml:space="preserve"> horizontal tab and click on </w:t>
      </w:r>
      <w:r w:rsidRPr="0027023E">
        <w:rPr>
          <w:rFonts w:asciiTheme="minorHAnsi" w:hAnsiTheme="minorHAnsi"/>
          <w:b/>
          <w:bCs/>
        </w:rPr>
        <w:t>Manage</w:t>
      </w:r>
      <w:r w:rsidRPr="0027023E">
        <w:rPr>
          <w:rFonts w:asciiTheme="minorHAnsi" w:hAnsiTheme="minorHAnsi"/>
        </w:rPr>
        <w:t xml:space="preserve"> in the </w:t>
      </w:r>
      <w:proofErr w:type="spellStart"/>
      <w:r w:rsidRPr="0027023E">
        <w:rPr>
          <w:rFonts w:asciiTheme="minorHAnsi" w:hAnsiTheme="minorHAnsi"/>
        </w:rPr>
        <w:t>iRules</w:t>
      </w:r>
      <w:proofErr w:type="spellEnd"/>
      <w:r w:rsidRPr="0027023E">
        <w:rPr>
          <w:rFonts w:asciiTheme="minorHAnsi" w:hAnsiTheme="minorHAnsi"/>
        </w:rPr>
        <w:t xml:space="preserve"> section.</w:t>
      </w:r>
    </w:p>
    <w:p w14:paraId="4391BF38" w14:textId="77777777" w:rsidR="00E870B3" w:rsidRPr="0027023E" w:rsidRDefault="00E870B3">
      <w:pPr>
        <w:pStyle w:val="ListParagraph"/>
        <w:rPr>
          <w:rFonts w:asciiTheme="minorHAnsi" w:hAnsiTheme="minorHAnsi"/>
        </w:rPr>
        <w:pPrChange w:id="1735" w:author="Jack Fenimore" w:date="2017-06-06T17:01:00Z">
          <w:pPr>
            <w:pStyle w:val="ListParagraph"/>
            <w:numPr>
              <w:numId w:val="9"/>
            </w:numPr>
            <w:ind w:hanging="360"/>
          </w:pPr>
        </w:pPrChange>
      </w:pPr>
    </w:p>
    <w:p w14:paraId="6F65477C" w14:textId="1AC10861" w:rsidR="00E04CD8" w:rsidRPr="0027023E" w:rsidRDefault="0028148B" w:rsidP="00E04CD8">
      <w:pPr>
        <w:rPr>
          <w:ins w:id="1736" w:author="Jack Fenimore" w:date="2017-06-06T17:01:00Z"/>
          <w:rFonts w:asciiTheme="minorHAnsi" w:hAnsiTheme="minorHAnsi"/>
        </w:rPr>
      </w:pPr>
      <w:commentRangeStart w:id="1737"/>
      <w:r w:rsidRPr="0027023E">
        <w:rPr>
          <w:rFonts w:asciiTheme="minorHAnsi" w:hAnsiTheme="minorHAnsi"/>
          <w:noProof/>
        </w:rPr>
        <w:drawing>
          <wp:inline distT="0" distB="0" distL="0" distR="0" wp14:anchorId="7A6B4348" wp14:editId="34D7094B">
            <wp:extent cx="5943600" cy="165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3540"/>
                    </a:xfrm>
                    <a:prstGeom prst="rect">
                      <a:avLst/>
                    </a:prstGeom>
                  </pic:spPr>
                </pic:pic>
              </a:graphicData>
            </a:graphic>
          </wp:inline>
        </w:drawing>
      </w:r>
      <w:commentRangeEnd w:id="1737"/>
      <w:r w:rsidR="00BE6C6F" w:rsidRPr="0027023E">
        <w:rPr>
          <w:rStyle w:val="CommentReference"/>
          <w:rFonts w:asciiTheme="minorHAnsi" w:hAnsiTheme="minorHAnsi"/>
          <w:rPrChange w:id="1738" w:author="Brad Scherer" w:date="2017-06-20T16:40:00Z">
            <w:rPr>
              <w:rStyle w:val="CommentReference"/>
            </w:rPr>
          </w:rPrChange>
        </w:rPr>
        <w:commentReference w:id="1737"/>
      </w:r>
    </w:p>
    <w:p w14:paraId="5A7D8B24" w14:textId="77777777" w:rsidR="00E870B3" w:rsidRPr="0027023E" w:rsidRDefault="00E870B3" w:rsidP="00E04CD8">
      <w:pPr>
        <w:rPr>
          <w:rFonts w:asciiTheme="minorHAnsi" w:hAnsiTheme="minorHAnsi"/>
        </w:rPr>
      </w:pPr>
    </w:p>
    <w:p w14:paraId="3A65B4CF" w14:textId="78EB5D58" w:rsidR="00E04CD8" w:rsidRPr="0027023E" w:rsidRDefault="0028148B">
      <w:pPr>
        <w:pStyle w:val="ListParagraph"/>
        <w:numPr>
          <w:ilvl w:val="0"/>
          <w:numId w:val="67"/>
        </w:numPr>
        <w:rPr>
          <w:rFonts w:asciiTheme="minorHAnsi" w:hAnsiTheme="minorHAnsi"/>
          <w:rPrChange w:id="1739" w:author="Brad Scherer" w:date="2017-06-20T16:40:00Z">
            <w:rPr/>
          </w:rPrChange>
        </w:rPr>
        <w:pPrChange w:id="1740" w:author="Chad Jenison" w:date="2017-06-07T16:58:00Z">
          <w:pPr>
            <w:pStyle w:val="ListParagraph"/>
            <w:numPr>
              <w:numId w:val="9"/>
            </w:numPr>
            <w:ind w:hanging="360"/>
          </w:pPr>
        </w:pPrChange>
      </w:pPr>
      <w:r w:rsidRPr="0027023E">
        <w:rPr>
          <w:rFonts w:asciiTheme="minorHAnsi" w:hAnsiTheme="minorHAnsi"/>
        </w:rPr>
        <w:t xml:space="preserve">Select the </w:t>
      </w:r>
      <w:proofErr w:type="spellStart"/>
      <w:r w:rsidRPr="0027023E">
        <w:rPr>
          <w:rFonts w:asciiTheme="minorHAnsi" w:hAnsiTheme="minorHAnsi"/>
        </w:rPr>
        <w:t>hackazon_irule</w:t>
      </w:r>
      <w:proofErr w:type="spellEnd"/>
      <w:ins w:id="1741" w:author="Brad Scherer" w:date="2017-06-20T16:05:00Z">
        <w:r w:rsidR="0072708A" w:rsidRPr="0027023E">
          <w:rPr>
            <w:rFonts w:asciiTheme="minorHAnsi" w:hAnsiTheme="minorHAnsi"/>
          </w:rPr>
          <w:t>,</w:t>
        </w:r>
      </w:ins>
      <w:del w:id="1742" w:author="Brad Scherer" w:date="2017-06-20T16:05:00Z">
        <w:r w:rsidRPr="0027023E" w:rsidDel="0072708A">
          <w:rPr>
            <w:rFonts w:asciiTheme="minorHAnsi" w:hAnsiTheme="minorHAnsi"/>
          </w:rPr>
          <w:delText xml:space="preserve"> and</w:delText>
        </w:r>
      </w:del>
      <w:r w:rsidRPr="0027023E">
        <w:rPr>
          <w:rFonts w:asciiTheme="minorHAnsi" w:hAnsiTheme="minorHAnsi"/>
        </w:rPr>
        <w:t xml:space="preserve"> move it to the </w:t>
      </w:r>
      <w:r w:rsidRPr="0027023E">
        <w:rPr>
          <w:rFonts w:asciiTheme="minorHAnsi" w:hAnsiTheme="minorHAnsi"/>
          <w:b/>
          <w:bCs/>
        </w:rPr>
        <w:t>Enabled</w:t>
      </w:r>
      <w:r w:rsidRPr="0027023E">
        <w:rPr>
          <w:rFonts w:asciiTheme="minorHAnsi" w:hAnsiTheme="minorHAnsi"/>
        </w:rPr>
        <w:t xml:space="preserve"> assignment</w:t>
      </w:r>
      <w:ins w:id="1743" w:author="Brad Scherer" w:date="2017-06-20T16:05:00Z">
        <w:r w:rsidR="0072708A" w:rsidRPr="0027023E">
          <w:rPr>
            <w:rFonts w:asciiTheme="minorHAnsi" w:hAnsiTheme="minorHAnsi"/>
          </w:rPr>
          <w:t xml:space="preserve"> and click </w:t>
        </w:r>
        <w:r w:rsidR="0072708A" w:rsidRPr="0027023E">
          <w:rPr>
            <w:rFonts w:asciiTheme="minorHAnsi" w:hAnsiTheme="minorHAnsi"/>
            <w:b/>
          </w:rPr>
          <w:t>Finished</w:t>
        </w:r>
      </w:ins>
      <w:r w:rsidRPr="0027023E">
        <w:rPr>
          <w:rFonts w:asciiTheme="minorHAnsi" w:hAnsiTheme="minorHAnsi"/>
        </w:rPr>
        <w:t>.</w:t>
      </w:r>
    </w:p>
    <w:p w14:paraId="6EEBFB76" w14:textId="0A466222" w:rsidR="0028148B" w:rsidRPr="0027023E" w:rsidRDefault="0028148B" w:rsidP="0028148B">
      <w:pPr>
        <w:rPr>
          <w:ins w:id="1744" w:author="Jack Fenimore" w:date="2017-06-05T12:54:00Z"/>
          <w:rFonts w:asciiTheme="minorHAnsi" w:hAnsiTheme="minorHAnsi"/>
        </w:rPr>
      </w:pPr>
      <w:r w:rsidRPr="0027023E">
        <w:rPr>
          <w:rFonts w:asciiTheme="minorHAnsi" w:hAnsiTheme="minorHAnsi"/>
          <w:noProof/>
        </w:rPr>
        <w:lastRenderedPageBreak/>
        <w:drawing>
          <wp:inline distT="0" distB="0" distL="0" distR="0" wp14:anchorId="492F720A" wp14:editId="2EE7DDEC">
            <wp:extent cx="5943600" cy="2578735"/>
            <wp:effectExtent l="0" t="0" r="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78735"/>
                    </a:xfrm>
                    <a:prstGeom prst="rect">
                      <a:avLst/>
                    </a:prstGeom>
                  </pic:spPr>
                </pic:pic>
              </a:graphicData>
            </a:graphic>
          </wp:inline>
        </w:drawing>
      </w:r>
    </w:p>
    <w:p w14:paraId="0F33A169" w14:textId="77777777" w:rsidR="00A23DC2" w:rsidRPr="0027023E" w:rsidRDefault="00A23DC2" w:rsidP="0028148B">
      <w:pPr>
        <w:rPr>
          <w:rFonts w:asciiTheme="minorHAnsi" w:hAnsiTheme="minorHAnsi"/>
        </w:rPr>
      </w:pPr>
    </w:p>
    <w:p w14:paraId="134E1DC3" w14:textId="027D7421" w:rsidR="0028148B" w:rsidRPr="0027023E" w:rsidRDefault="00485814">
      <w:pPr>
        <w:pStyle w:val="ListParagraph"/>
        <w:numPr>
          <w:ilvl w:val="0"/>
          <w:numId w:val="67"/>
        </w:numPr>
        <w:rPr>
          <w:rFonts w:asciiTheme="minorHAnsi" w:hAnsiTheme="minorHAnsi"/>
          <w:rPrChange w:id="1745" w:author="Brad Scherer" w:date="2017-06-20T16:40:00Z">
            <w:rPr/>
          </w:rPrChange>
        </w:rPr>
        <w:pPrChange w:id="1746" w:author="Chad Jenison" w:date="2017-06-07T18:36:00Z">
          <w:pPr>
            <w:pStyle w:val="ListParagraph"/>
            <w:numPr>
              <w:numId w:val="9"/>
            </w:numPr>
            <w:ind w:hanging="360"/>
          </w:pPr>
        </w:pPrChange>
      </w:pPr>
      <w:r w:rsidRPr="0027023E">
        <w:rPr>
          <w:rFonts w:asciiTheme="minorHAnsi" w:hAnsiTheme="minorHAnsi"/>
        </w:rPr>
        <w:t xml:space="preserve">In a </w:t>
      </w:r>
      <w:r w:rsidRPr="00582A1A">
        <w:rPr>
          <w:rFonts w:asciiTheme="minorHAnsi" w:hAnsiTheme="minorHAnsi"/>
          <w:b/>
          <w:rPrChange w:id="1747" w:author="Brad Scherer" w:date="2017-06-20T17:19:00Z">
            <w:rPr>
              <w:rFonts w:asciiTheme="minorHAnsi" w:hAnsiTheme="minorHAnsi"/>
            </w:rPr>
          </w:rPrChange>
        </w:rPr>
        <w:t xml:space="preserve">new </w:t>
      </w:r>
      <w:proofErr w:type="gramStart"/>
      <w:r w:rsidRPr="00582A1A">
        <w:rPr>
          <w:rFonts w:asciiTheme="minorHAnsi" w:hAnsiTheme="minorHAnsi"/>
          <w:b/>
          <w:rPrChange w:id="1748" w:author="Brad Scherer" w:date="2017-06-20T17:19:00Z">
            <w:rPr>
              <w:rFonts w:asciiTheme="minorHAnsi" w:hAnsiTheme="minorHAnsi"/>
            </w:rPr>
          </w:rPrChange>
        </w:rPr>
        <w:t>Firefox</w:t>
      </w:r>
      <w:proofErr w:type="gramEnd"/>
      <w:r w:rsidRPr="00582A1A">
        <w:rPr>
          <w:rFonts w:asciiTheme="minorHAnsi" w:hAnsiTheme="minorHAnsi"/>
          <w:b/>
          <w:rPrChange w:id="1749" w:author="Brad Scherer" w:date="2017-06-20T17:19:00Z">
            <w:rPr>
              <w:rFonts w:asciiTheme="minorHAnsi" w:hAnsiTheme="minorHAnsi"/>
            </w:rPr>
          </w:rPrChange>
        </w:rPr>
        <w:t xml:space="preserve"> Private Browsing window</w:t>
      </w:r>
      <w:r w:rsidRPr="0027023E">
        <w:rPr>
          <w:rFonts w:asciiTheme="minorHAnsi" w:hAnsiTheme="minorHAnsi"/>
        </w:rPr>
        <w:t xml:space="preserve"> connect </w:t>
      </w:r>
      <w:del w:id="1750" w:author="Brad Scherer [2]" w:date="2017-06-05T23:40:00Z">
        <w:r w:rsidRPr="0027023E" w:rsidDel="009954C9">
          <w:rPr>
            <w:rFonts w:asciiTheme="minorHAnsi" w:hAnsiTheme="minorHAnsi"/>
          </w:rPr>
          <w:delText xml:space="preserve">to </w:delText>
        </w:r>
        <w:r w:rsidR="002B33B0" w:rsidRPr="0027023E" w:rsidDel="009954C9">
          <w:rPr>
            <w:rPrChange w:id="1751" w:author="Brad Scherer" w:date="2017-06-20T16:40:00Z">
              <w:rPr>
                <w:rStyle w:val="Hyperlink"/>
                <w:rFonts w:asciiTheme="minorHAnsi" w:hAnsiTheme="minorHAnsi"/>
              </w:rPr>
            </w:rPrChange>
          </w:rPr>
          <w:fldChar w:fldCharType="begin"/>
        </w:r>
        <w:r w:rsidR="002B33B0" w:rsidRPr="0027023E" w:rsidDel="009954C9">
          <w:rPr>
            <w:rFonts w:asciiTheme="minorHAnsi" w:hAnsiTheme="minorHAnsi"/>
            <w:rPrChange w:id="1752" w:author="Brad Scherer" w:date="2017-06-20T16:40:00Z">
              <w:rPr/>
            </w:rPrChange>
          </w:rPr>
          <w:delInstrText xml:space="preserve"> HYPERLINK "http://auction.f5.com" </w:delInstrText>
        </w:r>
        <w:r w:rsidR="002B33B0" w:rsidRPr="0027023E" w:rsidDel="009954C9">
          <w:rPr>
            <w:rPrChange w:id="1753" w:author="Brad Scherer" w:date="2017-06-20T16:40:00Z">
              <w:rPr>
                <w:rStyle w:val="Hyperlink"/>
                <w:rFonts w:asciiTheme="minorHAnsi" w:hAnsiTheme="minorHAnsi"/>
              </w:rPr>
            </w:rPrChange>
          </w:rPr>
          <w:fldChar w:fldCharType="separate"/>
        </w:r>
        <w:r w:rsidRPr="0027023E" w:rsidDel="009954C9">
          <w:rPr>
            <w:rStyle w:val="Hyperlink"/>
            <w:rFonts w:asciiTheme="minorHAnsi" w:hAnsiTheme="minorHAnsi"/>
          </w:rPr>
          <w:delText>http://auction.f5.com</w:delText>
        </w:r>
        <w:r w:rsidR="002B33B0" w:rsidRPr="0027023E" w:rsidDel="009954C9">
          <w:rPr>
            <w:rStyle w:val="Hyperlink"/>
            <w:rFonts w:asciiTheme="minorHAnsi" w:hAnsiTheme="minorHAnsi"/>
          </w:rPr>
          <w:fldChar w:fldCharType="end"/>
        </w:r>
      </w:del>
      <w:ins w:id="1754" w:author="Brad Scherer [2]" w:date="2017-06-05T23:40:00Z">
        <w:r w:rsidR="009954C9" w:rsidRPr="0027023E">
          <w:rPr>
            <w:rFonts w:asciiTheme="minorHAnsi" w:hAnsiTheme="minorHAnsi"/>
          </w:rPr>
          <w:t xml:space="preserve">to </w:t>
        </w:r>
        <w:r w:rsidR="009954C9" w:rsidRPr="00582A1A">
          <w:rPr>
            <w:rFonts w:asciiTheme="minorHAnsi" w:hAnsiTheme="minorHAnsi"/>
            <w:b/>
            <w:rPrChange w:id="1755" w:author="Brad Scherer" w:date="2017-06-20T17:19:00Z">
              <w:rPr>
                <w:rFonts w:asciiTheme="minorHAnsi" w:hAnsiTheme="minorHAnsi"/>
              </w:rPr>
            </w:rPrChange>
          </w:rPr>
          <w:t>https://hackazon.f5demo.com</w:t>
        </w:r>
      </w:ins>
      <w:r w:rsidRPr="00582A1A">
        <w:rPr>
          <w:rFonts w:asciiTheme="minorHAnsi" w:hAnsiTheme="minorHAnsi"/>
          <w:b/>
          <w:rPrChange w:id="1756" w:author="Brad Scherer" w:date="2017-06-20T17:19:00Z">
            <w:rPr>
              <w:rFonts w:asciiTheme="minorHAnsi" w:hAnsiTheme="minorHAnsi"/>
            </w:rPr>
          </w:rPrChange>
        </w:rPr>
        <w:t>.</w:t>
      </w:r>
      <w:r w:rsidRPr="0027023E">
        <w:rPr>
          <w:rFonts w:asciiTheme="minorHAnsi" w:hAnsiTheme="minorHAnsi"/>
        </w:rPr>
        <w:t xml:space="preserve">  You may need to connect more than once to receive the block page, make a note of the </w:t>
      </w:r>
      <w:ins w:id="1757" w:author="Chad Jenison" w:date="2017-06-07T18:36:00Z">
        <w:r w:rsidR="599FBDA9" w:rsidRPr="0027023E">
          <w:rPr>
            <w:rFonts w:asciiTheme="minorHAnsi" w:hAnsiTheme="minorHAnsi"/>
          </w:rPr>
          <w:t>last four digits of the</w:t>
        </w:r>
      </w:ins>
      <w:ins w:id="1758" w:author="Chad Jenison" w:date="2017-06-07T18:35:00Z">
        <w:r w:rsidR="69E60F9B" w:rsidRPr="0027023E">
          <w:rPr>
            <w:rFonts w:asciiTheme="minorHAnsi" w:hAnsiTheme="minorHAnsi"/>
          </w:rPr>
          <w:t xml:space="preserve"> </w:t>
        </w:r>
      </w:ins>
      <w:r w:rsidRPr="0027023E">
        <w:rPr>
          <w:rFonts w:asciiTheme="minorHAnsi" w:hAnsiTheme="minorHAnsi"/>
        </w:rPr>
        <w:t>Support ID.</w:t>
      </w:r>
      <w:ins w:id="1759" w:author="Brad Scherer" w:date="2017-06-02T14:00:00Z">
        <w:r w:rsidR="00BE6C6F" w:rsidRPr="0027023E">
          <w:rPr>
            <w:rFonts w:asciiTheme="minorHAnsi" w:hAnsiTheme="minorHAnsi"/>
          </w:rPr>
          <w:t xml:space="preserve"> Why</w:t>
        </w:r>
      </w:ins>
      <w:ins w:id="1760" w:author="Brad Scherer [2]" w:date="2017-06-05T23:46:00Z">
        <w:r w:rsidR="00A12DEA" w:rsidRPr="0027023E">
          <w:rPr>
            <w:rFonts w:asciiTheme="minorHAnsi" w:hAnsiTheme="minorHAnsi"/>
          </w:rPr>
          <w:t xml:space="preserve"> did you receive the block page</w:t>
        </w:r>
      </w:ins>
      <w:ins w:id="1761" w:author="Brad Scherer" w:date="2017-06-02T14:00:00Z">
        <w:r w:rsidR="00BE6C6F" w:rsidRPr="0027023E">
          <w:rPr>
            <w:rFonts w:asciiTheme="minorHAnsi" w:hAnsiTheme="minorHAnsi"/>
          </w:rPr>
          <w:t>?</w:t>
        </w:r>
      </w:ins>
    </w:p>
    <w:p w14:paraId="1D9CDB5C" w14:textId="7A72C3AA" w:rsidR="002772CA" w:rsidRPr="0027023E" w:rsidRDefault="00485814">
      <w:pPr>
        <w:pStyle w:val="ListParagraph"/>
        <w:numPr>
          <w:ilvl w:val="0"/>
          <w:numId w:val="67"/>
        </w:numPr>
        <w:rPr>
          <w:rFonts w:asciiTheme="minorHAnsi" w:hAnsiTheme="minorHAnsi"/>
          <w:rPrChange w:id="1762" w:author="Brad Scherer" w:date="2017-06-20T16:40:00Z">
            <w:rPr/>
          </w:rPrChange>
        </w:rPr>
        <w:pPrChange w:id="1763" w:author="Chad Jenison" w:date="2017-06-07T16:56:00Z">
          <w:pPr>
            <w:pStyle w:val="ListParagraph"/>
            <w:numPr>
              <w:numId w:val="9"/>
            </w:numPr>
            <w:ind w:hanging="360"/>
          </w:pPr>
        </w:pPrChange>
      </w:pPr>
      <w:r w:rsidRPr="0027023E">
        <w:rPr>
          <w:rFonts w:asciiTheme="minorHAnsi" w:hAnsiTheme="minorHAnsi"/>
        </w:rPr>
        <w:t xml:space="preserve">In the BIG-IP Administrative Interface go to </w:t>
      </w:r>
      <w:r w:rsidRPr="0027023E">
        <w:rPr>
          <w:rFonts w:asciiTheme="minorHAnsi" w:hAnsiTheme="minorHAnsi"/>
          <w:b/>
          <w:bCs/>
        </w:rPr>
        <w:t>Security</w:t>
      </w:r>
      <w:ins w:id="1764" w:author="Jack Fenimore" w:date="2017-06-05T12:31:00Z">
        <w:r w:rsidR="00C56A60" w:rsidRPr="0027023E">
          <w:rPr>
            <w:rFonts w:asciiTheme="minorHAnsi" w:hAnsiTheme="minorHAnsi"/>
            <w:b/>
          </w:rPr>
          <w:t xml:space="preserve"> </w:t>
        </w:r>
      </w:ins>
      <w:del w:id="1765" w:author="Jack Fenimore" w:date="2017-06-05T12:11:00Z">
        <w:r w:rsidRPr="0027023E" w:rsidDel="00870E52">
          <w:rPr>
            <w:rFonts w:asciiTheme="minorHAnsi" w:hAnsiTheme="minorHAnsi"/>
            <w:b/>
          </w:rPr>
          <w:delText>-&gt;</w:delText>
        </w:r>
      </w:del>
      <w:ins w:id="1766" w:author="Jack Fenimore" w:date="2017-06-05T12:11:00Z">
        <w:r w:rsidR="00870E52" w:rsidRPr="0027023E">
          <w:rPr>
            <w:rFonts w:asciiTheme="minorHAnsi" w:hAnsiTheme="minorHAnsi"/>
            <w:b/>
          </w:rPr>
          <w:t>&gt;</w:t>
        </w:r>
      </w:ins>
      <w:ins w:id="1767" w:author="Jack Fenimore" w:date="2017-06-05T12:31:00Z">
        <w:r w:rsidR="00C56A60" w:rsidRPr="0027023E">
          <w:rPr>
            <w:rFonts w:asciiTheme="minorHAnsi" w:hAnsiTheme="minorHAnsi"/>
            <w:b/>
          </w:rPr>
          <w:t xml:space="preserve"> </w:t>
        </w:r>
      </w:ins>
      <w:r w:rsidRPr="0027023E">
        <w:rPr>
          <w:rFonts w:asciiTheme="minorHAnsi" w:hAnsiTheme="minorHAnsi"/>
          <w:b/>
          <w:bCs/>
        </w:rPr>
        <w:t>Event Logs</w:t>
      </w:r>
      <w:ins w:id="1768" w:author="Jack Fenimore" w:date="2017-06-05T12:31:00Z">
        <w:r w:rsidR="00C56A60" w:rsidRPr="0027023E">
          <w:rPr>
            <w:rFonts w:asciiTheme="minorHAnsi" w:hAnsiTheme="minorHAnsi"/>
            <w:b/>
          </w:rPr>
          <w:t xml:space="preserve"> </w:t>
        </w:r>
      </w:ins>
      <w:del w:id="1769" w:author="Jack Fenimore" w:date="2017-06-05T12:11:00Z">
        <w:r w:rsidRPr="0027023E" w:rsidDel="00870E52">
          <w:rPr>
            <w:rFonts w:asciiTheme="minorHAnsi" w:hAnsiTheme="minorHAnsi"/>
            <w:b/>
          </w:rPr>
          <w:delText>-&gt;</w:delText>
        </w:r>
      </w:del>
      <w:ins w:id="1770" w:author="Jack Fenimore" w:date="2017-06-05T12:11:00Z">
        <w:r w:rsidR="00870E52" w:rsidRPr="0027023E">
          <w:rPr>
            <w:rFonts w:asciiTheme="minorHAnsi" w:hAnsiTheme="minorHAnsi"/>
            <w:b/>
          </w:rPr>
          <w:t>&gt;</w:t>
        </w:r>
      </w:ins>
      <w:ins w:id="1771" w:author="Jack Fenimore" w:date="2017-06-05T12:31:00Z">
        <w:r w:rsidR="00C56A60" w:rsidRPr="0027023E">
          <w:rPr>
            <w:rFonts w:asciiTheme="minorHAnsi" w:hAnsiTheme="minorHAnsi"/>
            <w:b/>
          </w:rPr>
          <w:t xml:space="preserve"> </w:t>
        </w:r>
      </w:ins>
      <w:r w:rsidRPr="0027023E">
        <w:rPr>
          <w:rFonts w:asciiTheme="minorHAnsi" w:hAnsiTheme="minorHAnsi"/>
          <w:b/>
          <w:bCs/>
        </w:rPr>
        <w:t>Application</w:t>
      </w:r>
      <w:ins w:id="1772" w:author="Jack Fenimore" w:date="2017-06-05T12:31:00Z">
        <w:r w:rsidR="00C56A60" w:rsidRPr="0027023E">
          <w:rPr>
            <w:rFonts w:asciiTheme="minorHAnsi" w:hAnsiTheme="minorHAnsi"/>
            <w:b/>
          </w:rPr>
          <w:t xml:space="preserve"> </w:t>
        </w:r>
      </w:ins>
      <w:del w:id="1773" w:author="Jack Fenimore" w:date="2017-06-05T12:11:00Z">
        <w:r w:rsidRPr="0027023E" w:rsidDel="00870E52">
          <w:rPr>
            <w:rFonts w:asciiTheme="minorHAnsi" w:hAnsiTheme="minorHAnsi"/>
            <w:b/>
          </w:rPr>
          <w:delText>-&gt;</w:delText>
        </w:r>
      </w:del>
      <w:ins w:id="1774" w:author="Jack Fenimore" w:date="2017-06-05T12:11:00Z">
        <w:r w:rsidR="00870E52" w:rsidRPr="0027023E">
          <w:rPr>
            <w:rFonts w:asciiTheme="minorHAnsi" w:hAnsiTheme="minorHAnsi"/>
            <w:b/>
          </w:rPr>
          <w:t>&gt;</w:t>
        </w:r>
      </w:ins>
      <w:ins w:id="1775" w:author="Jack Fenimore" w:date="2017-06-05T12:31:00Z">
        <w:r w:rsidR="00C56A60" w:rsidRPr="0027023E">
          <w:rPr>
            <w:rFonts w:asciiTheme="minorHAnsi" w:hAnsiTheme="minorHAnsi"/>
            <w:b/>
          </w:rPr>
          <w:t xml:space="preserve"> </w:t>
        </w:r>
      </w:ins>
      <w:r w:rsidRPr="0027023E">
        <w:rPr>
          <w:rFonts w:asciiTheme="minorHAnsi" w:hAnsiTheme="minorHAnsi"/>
          <w:b/>
          <w:bCs/>
        </w:rPr>
        <w:t xml:space="preserve">Requests </w:t>
      </w:r>
      <w:r w:rsidR="002772CA" w:rsidRPr="0027023E">
        <w:rPr>
          <w:rFonts w:asciiTheme="minorHAnsi" w:hAnsiTheme="minorHAnsi"/>
        </w:rPr>
        <w:t xml:space="preserve">and click on the magnifying glass to expand the search filter.  Enter the Support ID and click </w:t>
      </w:r>
      <w:r w:rsidR="002772CA" w:rsidRPr="0027023E">
        <w:rPr>
          <w:rFonts w:asciiTheme="minorHAnsi" w:hAnsiTheme="minorHAnsi"/>
          <w:b/>
          <w:bCs/>
        </w:rPr>
        <w:t>Apply Filter</w:t>
      </w:r>
      <w:r w:rsidR="002772CA" w:rsidRPr="0027023E">
        <w:rPr>
          <w:rFonts w:asciiTheme="minorHAnsi" w:hAnsiTheme="minorHAnsi"/>
        </w:rPr>
        <w:t>.</w:t>
      </w:r>
    </w:p>
    <w:p w14:paraId="0BD808D1" w14:textId="77777777" w:rsidR="00A23DC2" w:rsidRPr="0027023E" w:rsidRDefault="00A23DC2">
      <w:pPr>
        <w:pStyle w:val="ListParagraph"/>
        <w:rPr>
          <w:rFonts w:asciiTheme="minorHAnsi" w:hAnsiTheme="minorHAnsi"/>
        </w:rPr>
        <w:pPrChange w:id="1776" w:author="Jack Fenimore" w:date="2017-06-05T12:54:00Z">
          <w:pPr>
            <w:pStyle w:val="ListParagraph"/>
            <w:numPr>
              <w:numId w:val="8"/>
            </w:numPr>
            <w:ind w:left="1440" w:hanging="720"/>
          </w:pPr>
        </w:pPrChange>
      </w:pPr>
    </w:p>
    <w:p w14:paraId="46FF3EAD" w14:textId="0C8917C7" w:rsidR="002772CA" w:rsidRPr="0027023E" w:rsidRDefault="00B00740">
      <w:pPr>
        <w:rPr>
          <w:ins w:id="1777" w:author="Chad Jenison" w:date="2017-06-07T19:05:00Z"/>
          <w:rFonts w:asciiTheme="minorHAnsi" w:hAnsiTheme="minorHAnsi"/>
          <w:rPrChange w:id="1778" w:author="Brad Scherer" w:date="2017-06-20T16:40:00Z">
            <w:rPr>
              <w:ins w:id="1779" w:author="Chad Jenison" w:date="2017-06-07T19:05:00Z"/>
            </w:rPr>
          </w:rPrChange>
        </w:rPr>
      </w:pPr>
      <w:ins w:id="1780" w:author="Brad Scherer" w:date="2017-06-20T16:53:00Z">
        <w:r>
          <w:rPr>
            <w:rFonts w:asciiTheme="minorHAnsi" w:hAnsiTheme="minorHAnsi"/>
          </w:rPr>
          <w:t xml:space="preserve">                            </w:t>
        </w:r>
      </w:ins>
      <w:ins w:id="1781" w:author="Chad Jenison" w:date="2017-06-07T19:05:00Z">
        <w:r w:rsidR="002772CA" w:rsidRPr="0027023E">
          <w:rPr>
            <w:rFonts w:asciiTheme="minorHAnsi" w:hAnsiTheme="minorHAnsi"/>
            <w:noProof/>
            <w:rPrChange w:id="1782" w:author="Brad Scherer" w:date="2017-06-20T16:40:00Z">
              <w:rPr>
                <w:noProof/>
              </w:rPr>
            </w:rPrChange>
          </w:rPr>
          <w:drawing>
            <wp:inline distT="0" distB="0" distL="0" distR="0" wp14:anchorId="0CA0D01E" wp14:editId="3C73DC67">
              <wp:extent cx="3937635" cy="3995908"/>
              <wp:effectExtent l="0" t="0" r="0" b="0"/>
              <wp:docPr id="984326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952411" cy="4010903"/>
                      </a:xfrm>
                      <a:prstGeom prst="rect">
                        <a:avLst/>
                      </a:prstGeom>
                    </pic:spPr>
                  </pic:pic>
                </a:graphicData>
              </a:graphic>
            </wp:inline>
          </w:drawing>
        </w:r>
      </w:ins>
      <w:del w:id="1783" w:author="Chad Jenison" w:date="2017-06-07T19:05:00Z">
        <w:r w:rsidR="002772CA" w:rsidRPr="0027023E" w:rsidDel="65A08528">
          <w:rPr>
            <w:rFonts w:asciiTheme="minorHAnsi" w:hAnsiTheme="minorHAnsi"/>
            <w:noProof/>
            <w:rPrChange w:id="1784" w:author="Brad Scherer" w:date="2017-06-20T16:40:00Z">
              <w:rPr>
                <w:noProof/>
              </w:rPr>
            </w:rPrChange>
          </w:rPr>
          <mc:AlternateContent>
            <mc:Choice Requires="wps">
              <w:drawing>
                <wp:anchor distT="0" distB="0" distL="114300" distR="114300" simplePos="0" relativeHeight="251658253" behindDoc="0" locked="0" layoutInCell="1" allowOverlap="1" wp14:anchorId="59EC506B" wp14:editId="407B7AE6">
                  <wp:simplePos x="0" y="0"/>
                  <wp:positionH relativeFrom="column">
                    <wp:posOffset>737235</wp:posOffset>
                  </wp:positionH>
                  <wp:positionV relativeFrom="paragraph">
                    <wp:posOffset>3164840</wp:posOffset>
                  </wp:positionV>
                  <wp:extent cx="342900" cy="342900"/>
                  <wp:effectExtent l="50800" t="25400" r="38100" b="63500"/>
                  <wp:wrapNone/>
                  <wp:docPr id="23" name="Straight Arrow Connector 23"/>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9273E" id="Straight Arrow Connector 23" o:spid="_x0000_s1026" type="#_x0000_t32" style="position:absolute;margin-left:58.05pt;margin-top:249.2pt;width:27pt;height:27pt;flip:x;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" strokecolor="#c00000" strokeweight="3pt">
                  <v:stroke endarrow="block"/>
                </v:shape>
              </w:pict>
            </mc:Fallback>
          </mc:AlternateContent>
        </w:r>
        <w:r w:rsidR="002772CA" w:rsidRPr="0027023E" w:rsidDel="65A08528">
          <w:rPr>
            <w:rFonts w:asciiTheme="minorHAnsi" w:hAnsiTheme="minorHAnsi"/>
            <w:noProof/>
            <w:rPrChange w:id="1785" w:author="Brad Scherer" w:date="2017-06-20T16:40:00Z">
              <w:rPr>
                <w:noProof/>
              </w:rPr>
            </w:rPrChange>
          </w:rPr>
          <mc:AlternateContent>
            <mc:Choice Requires="wps">
              <w:drawing>
                <wp:anchor distT="0" distB="0" distL="114300" distR="114300" simplePos="0" relativeHeight="251658252" behindDoc="0" locked="0" layoutInCell="1" allowOverlap="1" wp14:anchorId="03F29092" wp14:editId="0086DDFB">
                  <wp:simplePos x="0" y="0"/>
                  <wp:positionH relativeFrom="column">
                    <wp:posOffset>965835</wp:posOffset>
                  </wp:positionH>
                  <wp:positionV relativeFrom="paragraph">
                    <wp:posOffset>2479040</wp:posOffset>
                  </wp:positionV>
                  <wp:extent cx="342900" cy="342900"/>
                  <wp:effectExtent l="50800" t="25400" r="38100" b="63500"/>
                  <wp:wrapNone/>
                  <wp:docPr id="22" name="Straight Arrow Connector 22"/>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033C9" id="Straight Arrow Connector 22" o:spid="_x0000_s1026" type="#_x0000_t32" style="position:absolute;margin-left:76.05pt;margin-top:195.2pt;width:27pt;height:27pt;flip:x;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" strokecolor="#c00000" strokeweight="3pt">
                  <v:stroke endarrow="block"/>
                </v:shape>
              </w:pict>
            </mc:Fallback>
          </mc:AlternateContent>
        </w:r>
        <w:r w:rsidR="002772CA" w:rsidRPr="0027023E" w:rsidDel="65A08528">
          <w:rPr>
            <w:rFonts w:asciiTheme="minorHAnsi" w:hAnsiTheme="minorHAnsi"/>
            <w:noProof/>
            <w:rPrChange w:id="1786" w:author="Brad Scherer" w:date="2017-06-20T16:40:00Z">
              <w:rPr>
                <w:noProof/>
              </w:rPr>
            </w:rPrChange>
          </w:rPr>
          <mc:AlternateContent>
            <mc:Choice Requires="wps">
              <w:drawing>
                <wp:anchor distT="0" distB="0" distL="114300" distR="114300" simplePos="0" relativeHeight="251658251" behindDoc="0" locked="0" layoutInCell="1" allowOverlap="1" wp14:anchorId="110C4FCE" wp14:editId="5D292920">
                  <wp:simplePos x="0" y="0"/>
                  <wp:positionH relativeFrom="column">
                    <wp:posOffset>394970</wp:posOffset>
                  </wp:positionH>
                  <wp:positionV relativeFrom="paragraph">
                    <wp:posOffset>199390</wp:posOffset>
                  </wp:positionV>
                  <wp:extent cx="342900" cy="342900"/>
                  <wp:effectExtent l="50800" t="25400" r="38100" b="63500"/>
                  <wp:wrapNone/>
                  <wp:docPr id="21" name="Straight Arrow Connector 21"/>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9C56" id="Straight Arrow Connector 21" o:spid="_x0000_s1026" type="#_x0000_t32" style="position:absolute;margin-left:31.1pt;margin-top:15.7pt;width:27pt;height:27pt;flip:x;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" strokecolor="#c00000" strokeweight="3pt">
                  <v:stroke endarrow="block"/>
                </v:shape>
              </w:pict>
            </mc:Fallback>
          </mc:AlternateContent>
        </w:r>
      </w:del>
      <w:del w:id="1787" w:author="Chad Jenison" w:date="2017-06-07T19:04:00Z">
        <w:r w:rsidR="002772CA" w:rsidRPr="0027023E" w:rsidDel="0BB68873">
          <w:rPr>
            <w:rFonts w:asciiTheme="minorHAnsi" w:hAnsiTheme="minorHAnsi"/>
            <w:noProof/>
            <w:rPrChange w:id="1788" w:author="Brad Scherer" w:date="2017-06-20T16:40:00Z">
              <w:rPr>
                <w:noProof/>
              </w:rPr>
            </w:rPrChange>
          </w:rPr>
          <w:drawing>
            <wp:inline distT="0" distB="0" distL="0" distR="0" wp14:anchorId="151D51BB" wp14:editId="39F30DFC">
              <wp:extent cx="3543255" cy="3876382"/>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7348" cy="3902740"/>
                      </a:xfrm>
                      <a:prstGeom prst="rect">
                        <a:avLst/>
                      </a:prstGeom>
                    </pic:spPr>
                  </pic:pic>
                </a:graphicData>
              </a:graphic>
            </wp:inline>
          </w:drawing>
        </w:r>
      </w:del>
    </w:p>
    <w:p w14:paraId="51DCF443" w14:textId="09BA693F" w:rsidR="002772CA" w:rsidRPr="0027023E" w:rsidDel="65A08528" w:rsidRDefault="002772CA" w:rsidP="0BB68873">
      <w:pPr>
        <w:rPr>
          <w:del w:id="1789" w:author="Chad Jenison" w:date="2017-06-07T19:05:00Z"/>
          <w:rFonts w:asciiTheme="minorHAnsi" w:hAnsiTheme="minorHAnsi"/>
        </w:rPr>
      </w:pPr>
    </w:p>
    <w:p w14:paraId="195442D0" w14:textId="77777777" w:rsidR="65A08528" w:rsidRPr="0027023E" w:rsidRDefault="65A08528">
      <w:pPr>
        <w:rPr>
          <w:rFonts w:asciiTheme="minorHAnsi" w:hAnsiTheme="minorHAnsi"/>
          <w:rPrChange w:id="1790" w:author="Brad Scherer" w:date="2017-06-20T16:40:00Z">
            <w:rPr/>
          </w:rPrChange>
        </w:rPr>
      </w:pPr>
    </w:p>
    <w:p w14:paraId="4BEF5683" w14:textId="5E9FFB5A" w:rsidR="00B00740" w:rsidRDefault="0062466D">
      <w:pPr>
        <w:pStyle w:val="ListParagraph"/>
        <w:rPr>
          <w:ins w:id="1791" w:author="Brad Scherer" w:date="2017-06-20T16:54:00Z"/>
          <w:rFonts w:asciiTheme="minorHAnsi" w:hAnsiTheme="minorHAnsi"/>
        </w:rPr>
        <w:pPrChange w:id="1792" w:author="Brad Scherer" w:date="2017-06-20T17:21:00Z">
          <w:pPr>
            <w:pStyle w:val="ListParagraph"/>
            <w:numPr>
              <w:numId w:val="9"/>
            </w:numPr>
            <w:ind w:hanging="360"/>
          </w:pPr>
        </w:pPrChange>
      </w:pPr>
      <w:del w:id="1793" w:author="Brad Scherer" w:date="2017-06-20T17:21:00Z">
        <w:r w:rsidRPr="00265F7D" w:rsidDel="00265F7D">
          <w:rPr>
            <w:rFonts w:asciiTheme="minorHAnsi" w:hAnsiTheme="minorHAnsi"/>
            <w:color w:val="000000" w:themeColor="text1"/>
            <w:rPrChange w:id="1794" w:author="Brad Scherer" w:date="2017-06-20T17:21:00Z">
              <w:rPr>
                <w:rFonts w:asciiTheme="minorHAnsi" w:hAnsiTheme="minorHAnsi"/>
              </w:rPr>
            </w:rPrChange>
          </w:rPr>
          <w:delText xml:space="preserve">Note </w:delText>
        </w:r>
      </w:del>
      <w:ins w:id="1795" w:author="Brad Scherer" w:date="2017-06-20T17:21:00Z">
        <w:r w:rsidR="00265F7D" w:rsidRPr="00265F7D">
          <w:rPr>
            <w:rFonts w:asciiTheme="minorHAnsi" w:hAnsiTheme="minorHAnsi"/>
            <w:color w:val="000000" w:themeColor="text1"/>
            <w:rPrChange w:id="1796" w:author="Brad Scherer" w:date="2017-06-20T17:21:00Z">
              <w:rPr>
                <w:rFonts w:asciiTheme="minorHAnsi" w:hAnsiTheme="minorHAnsi"/>
                <w:color w:val="FF0000"/>
              </w:rPr>
            </w:rPrChange>
          </w:rPr>
          <w:t>Notice t</w:t>
        </w:r>
      </w:ins>
      <w:del w:id="1797" w:author="Brad Scherer" w:date="2017-06-20T17:21:00Z">
        <w:r w:rsidRPr="00265F7D" w:rsidDel="00265F7D">
          <w:rPr>
            <w:rFonts w:asciiTheme="minorHAnsi" w:hAnsiTheme="minorHAnsi"/>
            <w:color w:val="000000" w:themeColor="text1"/>
            <w:rPrChange w:id="1798" w:author="Brad Scherer" w:date="2017-06-20T17:21:00Z">
              <w:rPr>
                <w:rFonts w:asciiTheme="minorHAnsi" w:hAnsiTheme="minorHAnsi"/>
              </w:rPr>
            </w:rPrChange>
          </w:rPr>
          <w:delText>t</w:delText>
        </w:r>
      </w:del>
      <w:r w:rsidRPr="00265F7D">
        <w:rPr>
          <w:rFonts w:asciiTheme="minorHAnsi" w:hAnsiTheme="minorHAnsi"/>
          <w:color w:val="000000" w:themeColor="text1"/>
          <w:rPrChange w:id="1799" w:author="Brad Scherer" w:date="2017-06-20T17:21:00Z">
            <w:rPr>
              <w:rFonts w:asciiTheme="minorHAnsi" w:hAnsiTheme="minorHAnsi"/>
            </w:rPr>
          </w:rPrChange>
        </w:rPr>
        <w:t xml:space="preserve">he geolocation </w:t>
      </w:r>
      <w:r w:rsidRPr="0027023E">
        <w:rPr>
          <w:rFonts w:asciiTheme="minorHAnsi" w:hAnsiTheme="minorHAnsi"/>
        </w:rPr>
        <w:t>detected and the presence of the X-Forwarded-For (XFF) in the Request details.  Your actual client IP is still 10.128.10.100 however</w:t>
      </w:r>
      <w:ins w:id="1800" w:author="Brad Scherer" w:date="2017-06-20T16:54:00Z">
        <w:r w:rsidR="00B00740">
          <w:rPr>
            <w:rFonts w:asciiTheme="minorHAnsi" w:hAnsiTheme="minorHAnsi"/>
          </w:rPr>
          <w:t>,</w:t>
        </w:r>
      </w:ins>
      <w:r w:rsidRPr="0027023E">
        <w:rPr>
          <w:rFonts w:asciiTheme="minorHAnsi" w:hAnsiTheme="minorHAnsi"/>
        </w:rPr>
        <w:t xml:space="preserve"> because we trusted the XFF header and the </w:t>
      </w:r>
      <w:proofErr w:type="spellStart"/>
      <w:r w:rsidRPr="0027023E">
        <w:rPr>
          <w:rFonts w:asciiTheme="minorHAnsi" w:hAnsiTheme="minorHAnsi"/>
        </w:rPr>
        <w:t>iRule</w:t>
      </w:r>
      <w:proofErr w:type="spellEnd"/>
      <w:r w:rsidRPr="0027023E">
        <w:rPr>
          <w:rFonts w:asciiTheme="minorHAnsi" w:hAnsiTheme="minorHAnsi"/>
        </w:rPr>
        <w:t xml:space="preserve"> is randomizing the IP address placed in that header</w:t>
      </w:r>
      <w:ins w:id="1801" w:author="Brad Scherer" w:date="2017-06-20T16:54:00Z">
        <w:r w:rsidR="00B00740">
          <w:rPr>
            <w:rFonts w:asciiTheme="minorHAnsi" w:hAnsiTheme="minorHAnsi"/>
          </w:rPr>
          <w:t>.</w:t>
        </w:r>
      </w:ins>
    </w:p>
    <w:p w14:paraId="7B0A2495" w14:textId="77777777" w:rsidR="00B00740" w:rsidRDefault="00B00740">
      <w:pPr>
        <w:pStyle w:val="ListParagraph"/>
        <w:rPr>
          <w:ins w:id="1802" w:author="Brad Scherer" w:date="2017-06-20T16:54:00Z"/>
          <w:rFonts w:asciiTheme="minorHAnsi" w:hAnsiTheme="minorHAnsi"/>
        </w:rPr>
        <w:pPrChange w:id="1803" w:author="Brad Scherer" w:date="2017-06-20T16:54:00Z">
          <w:pPr>
            <w:pStyle w:val="ListParagraph"/>
            <w:numPr>
              <w:numId w:val="9"/>
            </w:numPr>
            <w:ind w:hanging="360"/>
          </w:pPr>
        </w:pPrChange>
      </w:pPr>
    </w:p>
    <w:p w14:paraId="24939DD6" w14:textId="37D6C3D8" w:rsidR="002772CA" w:rsidRPr="0027023E" w:rsidRDefault="0062466D">
      <w:pPr>
        <w:pStyle w:val="ListParagraph"/>
        <w:rPr>
          <w:rFonts w:asciiTheme="minorHAnsi" w:hAnsiTheme="minorHAnsi"/>
          <w:rPrChange w:id="1804" w:author="Brad Scherer" w:date="2017-06-20T16:40:00Z">
            <w:rPr/>
          </w:rPrChange>
        </w:rPr>
        <w:pPrChange w:id="1805" w:author="Brad Scherer" w:date="2017-06-20T16:54:00Z">
          <w:pPr>
            <w:pStyle w:val="ListParagraph"/>
            <w:numPr>
              <w:numId w:val="9"/>
            </w:numPr>
            <w:ind w:hanging="360"/>
          </w:pPr>
        </w:pPrChange>
      </w:pPr>
      <w:r w:rsidRPr="0027023E">
        <w:rPr>
          <w:rFonts w:asciiTheme="minorHAnsi" w:hAnsiTheme="minorHAnsi"/>
        </w:rPr>
        <w:t xml:space="preserve"> ASM believes the request is from an external location to provide a more realistic example.  Depending on your network you may be leveraging a technology that creates a source NAT ahead of ASM so by leveraging the XFF you can work around this and get contextual information about the client.</w:t>
      </w:r>
    </w:p>
    <w:p w14:paraId="7555ABD3" w14:textId="77777777" w:rsidR="00A23DC2" w:rsidRPr="0027023E" w:rsidRDefault="00A23DC2">
      <w:pPr>
        <w:pStyle w:val="ListParagraph"/>
        <w:rPr>
          <w:rFonts w:asciiTheme="minorHAnsi" w:hAnsiTheme="minorHAnsi"/>
        </w:rPr>
        <w:pPrChange w:id="1806" w:author="Jack Fenimore" w:date="2017-06-05T12:55:00Z">
          <w:pPr>
            <w:pStyle w:val="ListParagraph"/>
            <w:numPr>
              <w:numId w:val="8"/>
            </w:numPr>
            <w:ind w:left="1440" w:hanging="720"/>
          </w:pPr>
        </w:pPrChange>
      </w:pPr>
    </w:p>
    <w:p w14:paraId="3D96A3EC" w14:textId="13E83C17" w:rsidR="002772CA" w:rsidRPr="0027023E" w:rsidRDefault="0062466D" w:rsidP="002772CA">
      <w:pPr>
        <w:rPr>
          <w:ins w:id="1807" w:author="Brad Scherer [2]" w:date="2017-06-05T23:55:00Z"/>
          <w:rFonts w:asciiTheme="minorHAnsi" w:hAnsiTheme="minorHAnsi"/>
        </w:rPr>
      </w:pPr>
      <w:r w:rsidRPr="0027023E">
        <w:rPr>
          <w:rFonts w:asciiTheme="minorHAnsi" w:hAnsiTheme="minorHAnsi"/>
          <w:noProof/>
        </w:rPr>
        <w:drawing>
          <wp:inline distT="0" distB="0" distL="0" distR="0" wp14:anchorId="4F560563" wp14:editId="58E703E6">
            <wp:extent cx="5943600" cy="2728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8595"/>
                    </a:xfrm>
                    <a:prstGeom prst="rect">
                      <a:avLst/>
                    </a:prstGeom>
                  </pic:spPr>
                </pic:pic>
              </a:graphicData>
            </a:graphic>
          </wp:inline>
        </w:drawing>
      </w:r>
    </w:p>
    <w:p w14:paraId="3AE1F580" w14:textId="4EC5D2C7" w:rsidR="00D00493" w:rsidRPr="0027023E" w:rsidRDefault="00D00493" w:rsidP="002772CA">
      <w:pPr>
        <w:rPr>
          <w:ins w:id="1808" w:author="Brad Scherer [2]" w:date="2017-06-05T23:55:00Z"/>
          <w:rFonts w:asciiTheme="minorHAnsi" w:hAnsiTheme="minorHAnsi"/>
          <w:color w:val="FF0000"/>
          <w:rPrChange w:id="1809" w:author="Brad Scherer" w:date="2017-06-20T16:40:00Z">
            <w:rPr>
              <w:ins w:id="1810" w:author="Brad Scherer [2]" w:date="2017-06-05T23:55:00Z"/>
              <w:rFonts w:asciiTheme="minorHAnsi" w:hAnsiTheme="minorHAnsi"/>
            </w:rPr>
          </w:rPrChange>
        </w:rPr>
      </w:pPr>
    </w:p>
    <w:p w14:paraId="525CD78B" w14:textId="4A0AEAFD" w:rsidR="00D00493" w:rsidRPr="0027023E" w:rsidRDefault="00D00493">
      <w:pPr>
        <w:rPr>
          <w:rFonts w:asciiTheme="minorHAnsi" w:hAnsiTheme="minorHAnsi"/>
          <w:b/>
          <w:bCs/>
          <w:color w:val="FF0000"/>
          <w:rPrChange w:id="1811" w:author="Brad Scherer" w:date="2017-06-20T16:40:00Z">
            <w:rPr/>
          </w:rPrChange>
        </w:rPr>
      </w:pPr>
      <w:ins w:id="1812" w:author="Brad Scherer [2]" w:date="2017-06-05T23:55:00Z">
        <w:r w:rsidRPr="0027023E">
          <w:rPr>
            <w:rFonts w:asciiTheme="minorHAnsi" w:hAnsiTheme="minorHAnsi"/>
            <w:b/>
            <w:bCs/>
            <w:color w:val="FF0000"/>
            <w:rPrChange w:id="1813" w:author="Brad Scherer" w:date="2017-06-20T16:40:00Z">
              <w:rPr>
                <w:rFonts w:asciiTheme="minorHAnsi" w:hAnsiTheme="minorHAnsi"/>
              </w:rPr>
            </w:rPrChange>
          </w:rPr>
          <w:t>IMPORTANT – Please remove the</w:t>
        </w:r>
      </w:ins>
      <w:ins w:id="1814" w:author="Brad Scherer [2]" w:date="2017-06-05T23:56:00Z">
        <w:r w:rsidRPr="0027023E">
          <w:rPr>
            <w:rFonts w:asciiTheme="minorHAnsi" w:hAnsiTheme="minorHAnsi"/>
            <w:b/>
            <w:bCs/>
            <w:color w:val="FF0000"/>
            <w:rPrChange w:id="1815" w:author="Brad Scherer" w:date="2017-06-20T16:40:00Z">
              <w:rPr>
                <w:rFonts w:asciiTheme="minorHAnsi" w:hAnsiTheme="minorHAnsi"/>
              </w:rPr>
            </w:rPrChange>
          </w:rPr>
          <w:t xml:space="preserve"> </w:t>
        </w:r>
      </w:ins>
      <w:proofErr w:type="spellStart"/>
      <w:ins w:id="1816" w:author="Jack Fenimore" w:date="2017-06-06T16:48:00Z">
        <w:r w:rsidR="002504F1" w:rsidRPr="0027023E">
          <w:rPr>
            <w:rFonts w:asciiTheme="minorHAnsi" w:hAnsiTheme="minorHAnsi"/>
            <w:b/>
            <w:color w:val="FF0000"/>
          </w:rPr>
          <w:t>iRule</w:t>
        </w:r>
        <w:proofErr w:type="spellEnd"/>
        <w:r w:rsidR="002504F1" w:rsidRPr="0027023E">
          <w:rPr>
            <w:rFonts w:asciiTheme="minorHAnsi" w:hAnsiTheme="minorHAnsi"/>
            <w:b/>
            <w:color w:val="FF0000"/>
          </w:rPr>
          <w:t xml:space="preserve"> </w:t>
        </w:r>
      </w:ins>
      <w:proofErr w:type="spellStart"/>
      <w:ins w:id="1817" w:author="Jack Fenimore" w:date="2017-06-07T15:56:00Z">
        <w:r w:rsidR="002B4577" w:rsidRPr="0027023E">
          <w:rPr>
            <w:rFonts w:asciiTheme="minorHAnsi" w:hAnsiTheme="minorHAnsi"/>
            <w:b/>
            <w:color w:val="FF0000"/>
          </w:rPr>
          <w:t>hackazon</w:t>
        </w:r>
      </w:ins>
      <w:ins w:id="1818" w:author="Jack Fenimore" w:date="2017-06-06T16:48:00Z">
        <w:r w:rsidR="002504F1" w:rsidRPr="0027023E">
          <w:rPr>
            <w:rFonts w:asciiTheme="minorHAnsi" w:hAnsiTheme="minorHAnsi"/>
            <w:b/>
            <w:color w:val="FF0000"/>
          </w:rPr>
          <w:t>_irule</w:t>
        </w:r>
        <w:proofErr w:type="spellEnd"/>
        <w:r w:rsidR="002504F1" w:rsidRPr="0027023E">
          <w:rPr>
            <w:rFonts w:asciiTheme="minorHAnsi" w:hAnsiTheme="minorHAnsi"/>
            <w:b/>
            <w:color w:val="FF0000"/>
          </w:rPr>
          <w:t xml:space="preserve"> </w:t>
        </w:r>
      </w:ins>
      <w:ins w:id="1819" w:author="Brad Scherer [2]" w:date="2017-06-05T23:56:00Z">
        <w:del w:id="1820" w:author="Jack Fenimore" w:date="2017-06-06T16:48:00Z">
          <w:r w:rsidRPr="0027023E" w:rsidDel="002504F1">
            <w:rPr>
              <w:rFonts w:asciiTheme="minorHAnsi" w:hAnsiTheme="minorHAnsi"/>
              <w:b/>
              <w:color w:val="FF0000"/>
              <w:rPrChange w:id="1821" w:author="Brad Scherer" w:date="2017-06-20T16:40:00Z">
                <w:rPr>
                  <w:rFonts w:asciiTheme="minorHAnsi" w:hAnsiTheme="minorHAnsi"/>
                </w:rPr>
              </w:rPrChange>
            </w:rPr>
            <w:delText xml:space="preserve">geolocation ip randomizing </w:delText>
          </w:r>
        </w:del>
      </w:ins>
      <w:ins w:id="1822" w:author="Brad Scherer [2]" w:date="2017-06-05T23:55:00Z">
        <w:del w:id="1823" w:author="Jack Fenimore" w:date="2017-06-06T16:47:00Z">
          <w:r w:rsidRPr="0027023E" w:rsidDel="002504F1">
            <w:rPr>
              <w:rFonts w:asciiTheme="minorHAnsi" w:hAnsiTheme="minorHAnsi"/>
              <w:b/>
              <w:color w:val="FF0000"/>
              <w:rPrChange w:id="1824" w:author="Brad Scherer" w:date="2017-06-20T16:40:00Z">
                <w:rPr>
                  <w:rFonts w:asciiTheme="minorHAnsi" w:hAnsiTheme="minorHAnsi"/>
                </w:rPr>
              </w:rPrChange>
            </w:rPr>
            <w:delText xml:space="preserve"> </w:delText>
          </w:r>
        </w:del>
        <w:del w:id="1825" w:author="Jack Fenimore" w:date="2017-06-06T16:48:00Z">
          <w:r w:rsidRPr="0027023E" w:rsidDel="002504F1">
            <w:rPr>
              <w:rFonts w:asciiTheme="minorHAnsi" w:hAnsiTheme="minorHAnsi"/>
              <w:b/>
              <w:color w:val="FF0000"/>
              <w:rPrChange w:id="1826" w:author="Brad Scherer" w:date="2017-06-20T16:40:00Z">
                <w:rPr>
                  <w:rFonts w:asciiTheme="minorHAnsi" w:hAnsiTheme="minorHAnsi"/>
                </w:rPr>
              </w:rPrChange>
            </w:rPr>
            <w:delText xml:space="preserve">iRule </w:delText>
          </w:r>
        </w:del>
        <w:r w:rsidRPr="0027023E">
          <w:rPr>
            <w:rFonts w:asciiTheme="minorHAnsi" w:hAnsiTheme="minorHAnsi"/>
            <w:b/>
            <w:bCs/>
            <w:color w:val="FF0000"/>
            <w:rPrChange w:id="1827" w:author="Brad Scherer" w:date="2017-06-20T16:40:00Z">
              <w:rPr>
                <w:rFonts w:asciiTheme="minorHAnsi" w:hAnsiTheme="minorHAnsi"/>
              </w:rPr>
            </w:rPrChange>
          </w:rPr>
          <w:t xml:space="preserve">from the Virtual Server before proceeding to the next step. </w:t>
        </w:r>
      </w:ins>
      <w:ins w:id="1828" w:author="Jack Fenimore" w:date="2017-06-06T16:48:00Z">
        <w:r w:rsidR="002504F1" w:rsidRPr="0027023E">
          <w:rPr>
            <w:rFonts w:asciiTheme="minorHAnsi" w:hAnsiTheme="minorHAnsi"/>
            <w:b/>
            <w:color w:val="FF0000"/>
          </w:rPr>
          <w:t>(Virtual Server &gt; Resources)</w:t>
        </w:r>
      </w:ins>
    </w:p>
    <w:p w14:paraId="2690C40D" w14:textId="77777777" w:rsidR="00A23DC2" w:rsidRPr="0027023E" w:rsidRDefault="00A23DC2" w:rsidP="002772CA">
      <w:pPr>
        <w:rPr>
          <w:rFonts w:asciiTheme="minorHAnsi" w:hAnsiTheme="minorHAnsi"/>
        </w:rPr>
      </w:pPr>
    </w:p>
    <w:p w14:paraId="08E22D5D" w14:textId="16FE5182" w:rsidR="00E756A4" w:rsidRPr="0027023E" w:rsidRDefault="00E756A4">
      <w:pPr>
        <w:pStyle w:val="F5H2"/>
        <w:rPr>
          <w:rFonts w:asciiTheme="minorHAnsi" w:hAnsiTheme="minorHAnsi"/>
          <w:color w:val="000000" w:themeColor="text1"/>
          <w:rPrChange w:id="1829" w:author="Brad Scherer" w:date="2017-06-20T16:40:00Z">
            <w:rPr/>
          </w:rPrChange>
        </w:rPr>
        <w:pPrChange w:id="1830" w:author="Chad Jenison" w:date="2017-06-07T16:56:00Z">
          <w:pPr>
            <w:pStyle w:val="F5Numlist"/>
            <w:numPr>
              <w:numId w:val="0"/>
            </w:numPr>
            <w:ind w:left="360" w:firstLine="0"/>
          </w:pPr>
        </w:pPrChange>
      </w:pPr>
      <w:bookmarkStart w:id="1831" w:name="_Toc484532087"/>
      <w:ins w:id="1832" w:author="Jack Fenimore" w:date="2017-06-05T17:39:00Z">
        <w:r w:rsidRPr="0027023E">
          <w:rPr>
            <w:rFonts w:asciiTheme="minorHAnsi" w:hAnsiTheme="minorHAnsi"/>
            <w:color w:val="000000" w:themeColor="text1"/>
            <w:rPrChange w:id="1833" w:author="Brad Scherer" w:date="2017-06-20T16:40:00Z">
              <w:rPr>
                <w:rFonts w:asciiTheme="minorHAnsi" w:hAnsiTheme="minorHAnsi"/>
                <w:b/>
              </w:rPr>
            </w:rPrChange>
          </w:rPr>
          <w:t>IP Reputation</w:t>
        </w:r>
      </w:ins>
      <w:bookmarkEnd w:id="1831"/>
    </w:p>
    <w:p w14:paraId="6D886583" w14:textId="5176C313" w:rsidR="00A23AB5" w:rsidRDefault="0062466D">
      <w:pPr>
        <w:pStyle w:val="ListParagraph"/>
        <w:numPr>
          <w:ilvl w:val="0"/>
          <w:numId w:val="68"/>
        </w:numPr>
        <w:rPr>
          <w:ins w:id="1834" w:author="Brad Scherer" w:date="2017-06-20T17:23:00Z"/>
          <w:rFonts w:asciiTheme="minorHAnsi" w:hAnsiTheme="minorHAnsi"/>
        </w:rPr>
        <w:pPrChange w:id="1835" w:author="Chad Jenison" w:date="2017-06-07T16:56:00Z">
          <w:pPr>
            <w:pStyle w:val="ListParagraph"/>
            <w:numPr>
              <w:numId w:val="9"/>
            </w:numPr>
            <w:ind w:hanging="360"/>
          </w:pPr>
        </w:pPrChange>
      </w:pPr>
      <w:del w:id="1836" w:author="Jack Fenimore" w:date="2017-06-05T13:54:00Z">
        <w:r w:rsidRPr="0027023E" w:rsidDel="00116160">
          <w:rPr>
            <w:rFonts w:asciiTheme="minorHAnsi" w:hAnsiTheme="minorHAnsi"/>
          </w:rPr>
          <w:delText>Next step or end?</w:delText>
        </w:r>
      </w:del>
      <w:ins w:id="1837" w:author="Jack Fenimore" w:date="2017-06-05T13:54:00Z">
        <w:r w:rsidR="00116160" w:rsidRPr="0027023E">
          <w:rPr>
            <w:rFonts w:asciiTheme="minorHAnsi" w:hAnsiTheme="minorHAnsi"/>
          </w:rPr>
          <w:t xml:space="preserve">Navigate to </w:t>
        </w:r>
        <w:r w:rsidR="00B506AC" w:rsidRPr="0027023E">
          <w:rPr>
            <w:rFonts w:asciiTheme="minorHAnsi" w:hAnsiTheme="minorHAnsi"/>
            <w:b/>
            <w:bCs/>
            <w:rPrChange w:id="1838" w:author="Brad Scherer" w:date="2017-06-20T16:40:00Z">
              <w:rPr>
                <w:rFonts w:asciiTheme="minorHAnsi" w:hAnsiTheme="minorHAnsi"/>
              </w:rPr>
            </w:rPrChange>
          </w:rPr>
          <w:t>Security &gt; Application Security &gt; IP Addresses &gt; IP Address Intelligence</w:t>
        </w:r>
      </w:ins>
      <w:r w:rsidRPr="0027023E">
        <w:rPr>
          <w:rFonts w:asciiTheme="minorHAnsi" w:hAnsiTheme="minorHAnsi"/>
        </w:rPr>
        <w:t xml:space="preserve"> </w:t>
      </w:r>
      <w:ins w:id="1839" w:author="Jack Fenimore" w:date="2017-06-05T13:54:00Z">
        <w:r w:rsidR="00B506AC" w:rsidRPr="0027023E">
          <w:rPr>
            <w:rFonts w:asciiTheme="minorHAnsi" w:hAnsiTheme="minorHAnsi"/>
          </w:rPr>
          <w:t>and</w:t>
        </w:r>
      </w:ins>
      <w:ins w:id="1840" w:author="Jack Fenimore" w:date="2017-06-05T13:55:00Z">
        <w:r w:rsidR="00542D84" w:rsidRPr="0027023E">
          <w:rPr>
            <w:rFonts w:asciiTheme="minorHAnsi" w:hAnsiTheme="minorHAnsi"/>
          </w:rPr>
          <w:t xml:space="preserve"> click </w:t>
        </w:r>
      </w:ins>
      <w:ins w:id="1841" w:author="Brad Scherer" w:date="2017-06-20T17:23:00Z">
        <w:r w:rsidR="00A23AB5" w:rsidRPr="00A23AB5">
          <w:rPr>
            <w:rFonts w:asciiTheme="minorHAnsi" w:hAnsiTheme="minorHAnsi"/>
            <w:b/>
            <w:rPrChange w:id="1842" w:author="Brad Scherer" w:date="2017-06-20T17:23:00Z">
              <w:rPr>
                <w:rFonts w:asciiTheme="minorHAnsi" w:hAnsiTheme="minorHAnsi"/>
              </w:rPr>
            </w:rPrChange>
          </w:rPr>
          <w:t>E</w:t>
        </w:r>
      </w:ins>
      <w:ins w:id="1843" w:author="Jack Fenimore" w:date="2017-06-05T13:55:00Z">
        <w:del w:id="1844" w:author="Brad Scherer" w:date="2017-06-20T17:23:00Z">
          <w:r w:rsidR="00542D84" w:rsidRPr="00A23AB5" w:rsidDel="00A23AB5">
            <w:rPr>
              <w:rFonts w:asciiTheme="minorHAnsi" w:hAnsiTheme="minorHAnsi"/>
              <w:b/>
              <w:rPrChange w:id="1845" w:author="Brad Scherer" w:date="2017-06-20T17:23:00Z">
                <w:rPr>
                  <w:rFonts w:asciiTheme="minorHAnsi" w:hAnsiTheme="minorHAnsi"/>
                </w:rPr>
              </w:rPrChange>
            </w:rPr>
            <w:delText>e</w:delText>
          </w:r>
        </w:del>
        <w:r w:rsidR="00542D84" w:rsidRPr="00A23AB5">
          <w:rPr>
            <w:rFonts w:asciiTheme="minorHAnsi" w:hAnsiTheme="minorHAnsi"/>
            <w:b/>
            <w:rPrChange w:id="1846" w:author="Brad Scherer" w:date="2017-06-20T17:23:00Z">
              <w:rPr>
                <w:rFonts w:asciiTheme="minorHAnsi" w:hAnsiTheme="minorHAnsi"/>
              </w:rPr>
            </w:rPrChange>
          </w:rPr>
          <w:t>nabled</w:t>
        </w:r>
        <w:r w:rsidR="00542D84" w:rsidRPr="0027023E">
          <w:rPr>
            <w:rFonts w:asciiTheme="minorHAnsi" w:hAnsiTheme="minorHAnsi"/>
          </w:rPr>
          <w:t xml:space="preserve">.  </w:t>
        </w:r>
      </w:ins>
      <w:ins w:id="1847" w:author="Jack Fenimore" w:date="2017-06-05T13:57:00Z">
        <w:r w:rsidR="00350250" w:rsidRPr="0027023E">
          <w:rPr>
            <w:rFonts w:asciiTheme="minorHAnsi" w:hAnsiTheme="minorHAnsi"/>
          </w:rPr>
          <w:t xml:space="preserve">For all categories </w:t>
        </w:r>
        <w:r w:rsidR="00350250" w:rsidRPr="00A23AB5">
          <w:rPr>
            <w:rFonts w:asciiTheme="minorHAnsi" w:hAnsiTheme="minorHAnsi"/>
            <w:b/>
            <w:rPrChange w:id="1848" w:author="Brad Scherer" w:date="2017-06-20T17:24:00Z">
              <w:rPr>
                <w:rFonts w:asciiTheme="minorHAnsi" w:hAnsiTheme="minorHAnsi"/>
              </w:rPr>
            </w:rPrChange>
          </w:rPr>
          <w:t xml:space="preserve">select </w:t>
        </w:r>
        <w:r w:rsidR="00350250" w:rsidRPr="00A23AB5">
          <w:rPr>
            <w:rFonts w:asciiTheme="minorHAnsi" w:hAnsiTheme="minorHAnsi"/>
            <w:b/>
          </w:rPr>
          <w:t>Alarm</w:t>
        </w:r>
        <w:r w:rsidR="00350250" w:rsidRPr="0027023E">
          <w:rPr>
            <w:rFonts w:asciiTheme="minorHAnsi" w:hAnsiTheme="minorHAnsi"/>
          </w:rPr>
          <w:t xml:space="preserve">.  </w:t>
        </w:r>
      </w:ins>
      <w:ins w:id="1849" w:author="Jack Fenimore" w:date="2017-06-05T13:55:00Z">
        <w:r w:rsidR="00542D84" w:rsidRPr="0027023E">
          <w:rPr>
            <w:rFonts w:asciiTheme="minorHAnsi" w:hAnsiTheme="minorHAnsi"/>
          </w:rPr>
          <w:t xml:space="preserve">Click on </w:t>
        </w:r>
      </w:ins>
      <w:ins w:id="1850" w:author="Jack Fenimore" w:date="2017-06-05T13:56:00Z">
        <w:r w:rsidR="00542D84" w:rsidRPr="0027023E">
          <w:rPr>
            <w:rFonts w:asciiTheme="minorHAnsi" w:hAnsiTheme="minorHAnsi"/>
            <w:b/>
          </w:rPr>
          <w:t>Save</w:t>
        </w:r>
        <w:r w:rsidR="00542D84" w:rsidRPr="0027023E">
          <w:rPr>
            <w:rFonts w:asciiTheme="minorHAnsi" w:hAnsiTheme="minorHAnsi"/>
          </w:rPr>
          <w:t xml:space="preserve"> and then on </w:t>
        </w:r>
        <w:r w:rsidR="00542D84" w:rsidRPr="0027023E">
          <w:rPr>
            <w:rFonts w:asciiTheme="minorHAnsi" w:hAnsiTheme="minorHAnsi"/>
            <w:b/>
          </w:rPr>
          <w:t>Apply Policy</w:t>
        </w:r>
        <w:r w:rsidR="00542D84" w:rsidRPr="0027023E">
          <w:rPr>
            <w:rFonts w:asciiTheme="minorHAnsi" w:hAnsiTheme="minorHAnsi"/>
          </w:rPr>
          <w:t>.</w:t>
        </w:r>
      </w:ins>
      <w:ins w:id="1851" w:author="Jack Fenimore" w:date="2017-06-05T17:52:00Z">
        <w:r w:rsidR="00595C6D" w:rsidRPr="0027023E">
          <w:rPr>
            <w:rFonts w:asciiTheme="minorHAnsi" w:hAnsiTheme="minorHAnsi"/>
          </w:rPr>
          <w:t xml:space="preserve">  </w:t>
        </w:r>
      </w:ins>
    </w:p>
    <w:p w14:paraId="081BD9D9" w14:textId="77777777" w:rsidR="00A23AB5" w:rsidRDefault="00A23AB5">
      <w:pPr>
        <w:pStyle w:val="ListParagraph"/>
        <w:rPr>
          <w:ins w:id="1852" w:author="Brad Scherer" w:date="2017-06-20T17:23:00Z"/>
          <w:rFonts w:asciiTheme="minorHAnsi" w:hAnsiTheme="minorHAnsi"/>
        </w:rPr>
        <w:pPrChange w:id="1853" w:author="Brad Scherer" w:date="2017-06-20T17:23:00Z">
          <w:pPr>
            <w:pStyle w:val="ListParagraph"/>
            <w:numPr>
              <w:numId w:val="9"/>
            </w:numPr>
            <w:ind w:hanging="360"/>
          </w:pPr>
        </w:pPrChange>
      </w:pPr>
    </w:p>
    <w:p w14:paraId="6EE3838A" w14:textId="24AB3C8A" w:rsidR="00542D84" w:rsidRPr="0027023E" w:rsidRDefault="00B00740">
      <w:pPr>
        <w:pStyle w:val="ListParagraph"/>
        <w:rPr>
          <w:rFonts w:asciiTheme="minorHAnsi" w:hAnsiTheme="minorHAnsi"/>
          <w:rPrChange w:id="1854" w:author="Brad Scherer" w:date="2017-06-20T16:40:00Z">
            <w:rPr/>
          </w:rPrChange>
        </w:rPr>
        <w:pPrChange w:id="1855" w:author="Brad Scherer" w:date="2017-06-20T17:23:00Z">
          <w:pPr>
            <w:pStyle w:val="ListParagraph"/>
            <w:numPr>
              <w:numId w:val="9"/>
            </w:numPr>
            <w:ind w:hanging="360"/>
          </w:pPr>
        </w:pPrChange>
      </w:pPr>
      <w:ins w:id="1856" w:author="Brad Scherer" w:date="2017-06-20T16:54:00Z">
        <w:r w:rsidRPr="00B00740">
          <w:rPr>
            <w:rFonts w:asciiTheme="minorHAnsi" w:hAnsiTheme="minorHAnsi"/>
            <w:color w:val="FF0000"/>
            <w:rPrChange w:id="1857" w:author="Brad Scherer" w:date="2017-06-20T16:54:00Z">
              <w:rPr>
                <w:rFonts w:asciiTheme="minorHAnsi" w:hAnsiTheme="minorHAnsi"/>
              </w:rPr>
            </w:rPrChange>
          </w:rPr>
          <w:t>NOTE:</w:t>
        </w:r>
        <w:r>
          <w:rPr>
            <w:rFonts w:asciiTheme="minorHAnsi" w:hAnsiTheme="minorHAnsi"/>
          </w:rPr>
          <w:t xml:space="preserve"> </w:t>
        </w:r>
      </w:ins>
      <w:ins w:id="1858" w:author="Jack Fenimore" w:date="2017-06-05T17:52:00Z">
        <w:del w:id="1859" w:author="Brad Scherer" w:date="2017-06-20T16:54:00Z">
          <w:r w:rsidR="00595C6D" w:rsidRPr="0027023E" w:rsidDel="00B00740">
            <w:rPr>
              <w:rFonts w:asciiTheme="minorHAnsi" w:hAnsiTheme="minorHAnsi"/>
            </w:rPr>
            <w:delText xml:space="preserve">Note: </w:delText>
          </w:r>
        </w:del>
        <w:r w:rsidR="00595C6D" w:rsidRPr="0027023E">
          <w:rPr>
            <w:rFonts w:asciiTheme="minorHAnsi" w:hAnsiTheme="minorHAnsi"/>
          </w:rPr>
          <w:t xml:space="preserve">On the top right you should see that your IP Intelligence database has been updated at some point.  </w:t>
        </w:r>
      </w:ins>
    </w:p>
    <w:p w14:paraId="36E9BAFA" w14:textId="77777777" w:rsidR="00542D84" w:rsidRPr="0027023E" w:rsidRDefault="00542D84">
      <w:pPr>
        <w:pStyle w:val="ListParagraph"/>
        <w:rPr>
          <w:ins w:id="1860" w:author="Jack Fenimore" w:date="2017-06-05T13:55:00Z"/>
          <w:rFonts w:asciiTheme="minorHAnsi" w:hAnsiTheme="minorHAnsi"/>
        </w:rPr>
        <w:pPrChange w:id="1861" w:author="Jack Fenimore" w:date="2017-06-05T13:56:00Z">
          <w:pPr>
            <w:pStyle w:val="ListParagraph"/>
            <w:numPr>
              <w:numId w:val="8"/>
            </w:numPr>
            <w:ind w:left="1440" w:hanging="720"/>
          </w:pPr>
        </w:pPrChange>
      </w:pPr>
    </w:p>
    <w:p w14:paraId="5B551546" w14:textId="62142C85" w:rsidR="00542D84" w:rsidRPr="00B00740" w:rsidRDefault="00E21B58">
      <w:pPr>
        <w:rPr>
          <w:ins w:id="1862" w:author="Jack Fenimore" w:date="2017-06-05T13:56:00Z"/>
          <w:rFonts w:asciiTheme="minorHAnsi" w:hAnsiTheme="minorHAnsi"/>
          <w:rPrChange w:id="1863" w:author="Brad Scherer" w:date="2017-06-20T16:55:00Z">
            <w:rPr>
              <w:ins w:id="1864" w:author="Jack Fenimore" w:date="2017-06-05T13:56:00Z"/>
            </w:rPr>
          </w:rPrChange>
        </w:rPr>
        <w:pPrChange w:id="1865" w:author="Brad Scherer" w:date="2017-06-20T16:55:00Z">
          <w:pPr>
            <w:pStyle w:val="ListParagraph"/>
            <w:numPr>
              <w:numId w:val="8"/>
            </w:numPr>
            <w:ind w:left="1440" w:hanging="720"/>
          </w:pPr>
        </w:pPrChange>
      </w:pPr>
      <w:ins w:id="1866" w:author="Jack Fenimore" w:date="2017-06-05T17:52:00Z">
        <w:r w:rsidRPr="00B00740">
          <w:rPr>
            <w:noProof/>
          </w:rPr>
          <w:lastRenderedPageBreak/>
          <w:drawing>
            <wp:inline distT="0" distB="0" distL="0" distR="0" wp14:anchorId="31CFE169" wp14:editId="01944290">
              <wp:extent cx="5943600" cy="26911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91130"/>
                      </a:xfrm>
                      <a:prstGeom prst="rect">
                        <a:avLst/>
                      </a:prstGeom>
                    </pic:spPr>
                  </pic:pic>
                </a:graphicData>
              </a:graphic>
            </wp:inline>
          </w:drawing>
        </w:r>
      </w:ins>
    </w:p>
    <w:p w14:paraId="0DAFB052" w14:textId="77777777" w:rsidR="00B00740" w:rsidRDefault="00B00740" w:rsidP="00B00740">
      <w:pPr>
        <w:rPr>
          <w:ins w:id="1867" w:author="Brad Scherer" w:date="2017-06-20T16:55:00Z"/>
          <w:rFonts w:asciiTheme="minorHAnsi" w:hAnsiTheme="minorHAnsi"/>
          <w:color w:val="FF0000"/>
        </w:rPr>
      </w:pPr>
    </w:p>
    <w:p w14:paraId="05D6CE29" w14:textId="35E6702D" w:rsidR="00B00740" w:rsidRPr="00A23AB5" w:rsidRDefault="00B00740" w:rsidP="00B00740">
      <w:pPr>
        <w:rPr>
          <w:ins w:id="1868" w:author="Brad Scherer" w:date="2017-06-20T16:55:00Z"/>
          <w:rFonts w:asciiTheme="minorHAnsi" w:hAnsiTheme="minorHAnsi"/>
        </w:rPr>
      </w:pPr>
      <w:ins w:id="1869" w:author="Brad Scherer" w:date="2017-06-20T16:55:00Z">
        <w:r w:rsidRPr="00B00740">
          <w:rPr>
            <w:rFonts w:asciiTheme="minorHAnsi" w:hAnsiTheme="minorHAnsi"/>
            <w:color w:val="FF0000"/>
            <w:rPrChange w:id="1870" w:author="Brad Scherer" w:date="2017-06-20T16:55:00Z">
              <w:rPr>
                <w:rFonts w:asciiTheme="minorHAnsi" w:hAnsiTheme="minorHAnsi"/>
              </w:rPr>
            </w:rPrChange>
          </w:rPr>
          <w:t>NOTE:</w:t>
        </w:r>
        <w:r w:rsidRPr="00B00740">
          <w:rPr>
            <w:rFonts w:asciiTheme="minorHAnsi" w:hAnsiTheme="minorHAnsi"/>
            <w:i/>
            <w:rPrChange w:id="1871" w:author="Brad Scherer" w:date="2017-06-20T16:55:00Z">
              <w:rPr>
                <w:rFonts w:asciiTheme="minorHAnsi" w:hAnsiTheme="minorHAnsi"/>
              </w:rPr>
            </w:rPrChange>
          </w:rPr>
          <w:t xml:space="preserve"> </w:t>
        </w:r>
        <w:r w:rsidRPr="00A23AB5">
          <w:rPr>
            <w:rFonts w:asciiTheme="minorHAnsi" w:hAnsiTheme="minorHAnsi"/>
          </w:rPr>
          <w:t xml:space="preserve">In order to create traffic with malicious sources for purposes of this lab we have created some additional configuration for you.  </w:t>
        </w:r>
      </w:ins>
    </w:p>
    <w:p w14:paraId="1CAFA169" w14:textId="77777777" w:rsidR="00B00740" w:rsidRPr="00A23AB5" w:rsidRDefault="00B00740" w:rsidP="00B00740">
      <w:pPr>
        <w:rPr>
          <w:ins w:id="1872" w:author="Brad Scherer" w:date="2017-06-20T16:55:00Z"/>
          <w:rFonts w:asciiTheme="minorHAnsi" w:hAnsiTheme="minorHAnsi"/>
        </w:rPr>
      </w:pPr>
    </w:p>
    <w:p w14:paraId="18CFFA8F" w14:textId="77777777" w:rsidR="00B00740" w:rsidRPr="00A23AB5" w:rsidRDefault="00B00740" w:rsidP="00B00740">
      <w:pPr>
        <w:rPr>
          <w:ins w:id="1873" w:author="Brad Scherer" w:date="2017-06-20T16:55:00Z"/>
          <w:rFonts w:asciiTheme="minorHAnsi" w:hAnsiTheme="minorHAnsi"/>
        </w:rPr>
      </w:pPr>
      <w:ins w:id="1874" w:author="Brad Scherer" w:date="2017-06-20T16:55:00Z">
        <w:r w:rsidRPr="00A23AB5">
          <w:rPr>
            <w:rFonts w:asciiTheme="minorHAnsi" w:hAnsiTheme="minorHAnsi"/>
          </w:rPr>
          <w:t xml:space="preserve">There is a Virtual Server (VS) called </w:t>
        </w:r>
        <w:proofErr w:type="spellStart"/>
        <w:r w:rsidRPr="00A23AB5">
          <w:rPr>
            <w:rFonts w:asciiTheme="minorHAnsi" w:hAnsiTheme="minorHAnsi"/>
          </w:rPr>
          <w:t>ip_rep_target_https_vs</w:t>
        </w:r>
        <w:proofErr w:type="spellEnd"/>
        <w:r w:rsidRPr="00A23AB5">
          <w:rPr>
            <w:rFonts w:asciiTheme="minorHAnsi" w:hAnsiTheme="minorHAnsi"/>
          </w:rPr>
          <w:t xml:space="preserve"> which has a SNAT pool predefined with 5 known malicious IP addresses.  </w:t>
        </w:r>
      </w:ins>
    </w:p>
    <w:p w14:paraId="7DCC0960" w14:textId="77777777" w:rsidR="00B00740" w:rsidRPr="00A23AB5" w:rsidRDefault="00B00740" w:rsidP="00B00740">
      <w:pPr>
        <w:rPr>
          <w:ins w:id="1875" w:author="Brad Scherer" w:date="2017-06-20T16:55:00Z"/>
          <w:rFonts w:asciiTheme="minorHAnsi" w:hAnsiTheme="minorHAnsi"/>
        </w:rPr>
      </w:pPr>
    </w:p>
    <w:p w14:paraId="1790A861" w14:textId="77777777" w:rsidR="00B00740" w:rsidRPr="00A23AB5" w:rsidRDefault="00B00740" w:rsidP="00B00740">
      <w:pPr>
        <w:rPr>
          <w:ins w:id="1876" w:author="Brad Scherer" w:date="2017-06-20T16:55:00Z"/>
          <w:rFonts w:asciiTheme="minorHAnsi" w:hAnsiTheme="minorHAnsi"/>
        </w:rPr>
      </w:pPr>
      <w:ins w:id="1877" w:author="Brad Scherer" w:date="2017-06-20T16:55:00Z">
        <w:r w:rsidRPr="00A23AB5">
          <w:rPr>
            <w:rFonts w:asciiTheme="minorHAnsi" w:hAnsiTheme="minorHAnsi"/>
          </w:rPr>
          <w:t xml:space="preserve">There is an </w:t>
        </w:r>
        <w:proofErr w:type="spellStart"/>
        <w:r w:rsidRPr="00A23AB5">
          <w:rPr>
            <w:rFonts w:asciiTheme="minorHAnsi" w:hAnsiTheme="minorHAnsi"/>
          </w:rPr>
          <w:t>iRule</w:t>
        </w:r>
        <w:proofErr w:type="spellEnd"/>
        <w:r w:rsidRPr="00A23AB5">
          <w:rPr>
            <w:rFonts w:asciiTheme="minorHAnsi" w:hAnsiTheme="minorHAnsi"/>
          </w:rPr>
          <w:t xml:space="preserve"> applied to that VS which then points the traffic to the VS you have been working on hackazon.f5demo.com_https_vs which has your ASM policy applied.  This configuration will cause ASM to see the inbound traffic as having the malicious sources.</w:t>
        </w:r>
      </w:ins>
    </w:p>
    <w:p w14:paraId="64480F1B" w14:textId="77777777" w:rsidR="00542D84" w:rsidRPr="0027023E" w:rsidRDefault="00542D84">
      <w:pPr>
        <w:rPr>
          <w:ins w:id="1878" w:author="Jack Fenimore" w:date="2017-06-06T16:49:00Z"/>
          <w:rFonts w:asciiTheme="minorHAnsi" w:hAnsiTheme="minorHAnsi"/>
        </w:rPr>
        <w:pPrChange w:id="1879" w:author="Jack Fenimore" w:date="2017-06-05T13:56:00Z">
          <w:pPr>
            <w:pStyle w:val="ListParagraph"/>
            <w:numPr>
              <w:numId w:val="8"/>
            </w:numPr>
            <w:ind w:left="1440" w:hanging="720"/>
          </w:pPr>
        </w:pPrChange>
      </w:pPr>
    </w:p>
    <w:tbl>
      <w:tblPr>
        <w:tblStyle w:val="TableGrid"/>
        <w:tblW w:w="0" w:type="auto"/>
        <w:tblLook w:val="04A0" w:firstRow="1" w:lastRow="0" w:firstColumn="1" w:lastColumn="0" w:noHBand="0" w:noVBand="1"/>
      </w:tblPr>
      <w:tblGrid>
        <w:gridCol w:w="9576"/>
      </w:tblGrid>
      <w:tr w:rsidR="00E14CB2" w:rsidRPr="0027023E" w:rsidDel="00B00740" w14:paraId="776AE38C" w14:textId="508DDD57" w:rsidTr="3D8D8EE7">
        <w:trPr>
          <w:ins w:id="1880" w:author="Jack Fenimore" w:date="2017-06-06T16:49:00Z"/>
          <w:del w:id="1881" w:author="Brad Scherer" w:date="2017-06-20T16:55:00Z"/>
        </w:trPr>
        <w:tc>
          <w:tcPr>
            <w:tcW w:w="9576" w:type="dxa"/>
          </w:tcPr>
          <w:p w14:paraId="2732A5C2" w14:textId="642E9B7B" w:rsidR="00E14CB2" w:rsidRPr="0027023E" w:rsidDel="00B00740" w:rsidRDefault="00E14CB2" w:rsidP="00E14CB2">
            <w:pPr>
              <w:rPr>
                <w:ins w:id="1882" w:author="Jack Fenimore" w:date="2017-06-06T16:49:00Z"/>
                <w:del w:id="1883" w:author="Brad Scherer" w:date="2017-06-20T16:55:00Z"/>
                <w:rFonts w:asciiTheme="minorHAnsi" w:hAnsiTheme="minorHAnsi"/>
              </w:rPr>
            </w:pPr>
          </w:p>
          <w:p w14:paraId="544506A0" w14:textId="7D0DABBF" w:rsidR="00E14CB2" w:rsidRPr="0027023E" w:rsidDel="00B00740" w:rsidRDefault="00E14CB2">
            <w:pPr>
              <w:rPr>
                <w:ins w:id="1884" w:author="Jack Fenimore" w:date="2017-06-06T16:49:00Z"/>
                <w:del w:id="1885" w:author="Brad Scherer" w:date="2017-06-20T16:55:00Z"/>
                <w:rFonts w:asciiTheme="minorHAnsi" w:hAnsiTheme="minorHAnsi"/>
              </w:rPr>
            </w:pPr>
            <w:ins w:id="1886" w:author="Jack Fenimore" w:date="2017-06-06T16:49:00Z">
              <w:del w:id="1887" w:author="Brad Scherer" w:date="2017-06-20T16:55:00Z">
                <w:r w:rsidRPr="0027023E" w:rsidDel="00B00740">
                  <w:rPr>
                    <w:rFonts w:asciiTheme="minorHAnsi" w:hAnsiTheme="minorHAnsi"/>
                  </w:rPr>
                  <w:delText xml:space="preserve">Note: In order to create traffic with malicious sources for purposes of this lab we have created some additional configuration for you.  </w:delText>
                </w:r>
              </w:del>
            </w:ins>
          </w:p>
          <w:p w14:paraId="771C1598" w14:textId="1082B873" w:rsidR="00E14CB2" w:rsidRPr="0027023E" w:rsidDel="00B00740" w:rsidRDefault="00E14CB2" w:rsidP="00E14CB2">
            <w:pPr>
              <w:rPr>
                <w:ins w:id="1888" w:author="Jack Fenimore" w:date="2017-06-06T16:49:00Z"/>
                <w:del w:id="1889" w:author="Brad Scherer" w:date="2017-06-20T16:55:00Z"/>
                <w:rFonts w:asciiTheme="minorHAnsi" w:hAnsiTheme="minorHAnsi"/>
              </w:rPr>
            </w:pPr>
          </w:p>
          <w:p w14:paraId="0B755086" w14:textId="57EAA5D0" w:rsidR="00E14CB2" w:rsidRPr="0027023E" w:rsidDel="00B00740" w:rsidRDefault="00E14CB2">
            <w:pPr>
              <w:rPr>
                <w:del w:id="1890" w:author="Brad Scherer" w:date="2017-06-20T16:55:00Z"/>
                <w:rFonts w:asciiTheme="minorHAnsi" w:hAnsiTheme="minorHAnsi"/>
                <w:rPrChange w:id="1891" w:author="Brad Scherer" w:date="2017-06-20T16:40:00Z">
                  <w:rPr>
                    <w:del w:id="1892" w:author="Brad Scherer" w:date="2017-06-20T16:55:00Z"/>
                  </w:rPr>
                </w:rPrChange>
              </w:rPr>
            </w:pPr>
            <w:ins w:id="1893" w:author="Jack Fenimore" w:date="2017-06-06T16:49:00Z">
              <w:del w:id="1894" w:author="Brad Scherer" w:date="2017-06-20T16:55:00Z">
                <w:r w:rsidRPr="0027023E" w:rsidDel="00B00740">
                  <w:rPr>
                    <w:rFonts w:asciiTheme="minorHAnsi" w:hAnsiTheme="minorHAnsi"/>
                  </w:rPr>
                  <w:delText xml:space="preserve">There is a Virtual Server (VS) called ip_rep_target_https_vs which has a SNAT pool predefined with 5 known malicious IP addresses.  </w:delText>
                </w:r>
              </w:del>
            </w:ins>
          </w:p>
          <w:p w14:paraId="2E9ED22A" w14:textId="5FE813EC" w:rsidR="00E14CB2" w:rsidRPr="0027023E" w:rsidDel="00B00740" w:rsidRDefault="00E14CB2" w:rsidP="00E14CB2">
            <w:pPr>
              <w:rPr>
                <w:ins w:id="1895" w:author="Jack Fenimore" w:date="2017-06-06T16:49:00Z"/>
                <w:del w:id="1896" w:author="Brad Scherer" w:date="2017-06-20T16:55:00Z"/>
                <w:rFonts w:asciiTheme="minorHAnsi" w:hAnsiTheme="minorHAnsi"/>
              </w:rPr>
            </w:pPr>
          </w:p>
          <w:p w14:paraId="1DF1528D" w14:textId="6C8DF380" w:rsidR="00E14CB2" w:rsidRPr="0027023E" w:rsidDel="00B00740" w:rsidRDefault="00E14CB2">
            <w:pPr>
              <w:rPr>
                <w:del w:id="1897" w:author="Brad Scherer" w:date="2017-06-20T16:55:00Z"/>
                <w:rFonts w:asciiTheme="minorHAnsi" w:hAnsiTheme="minorHAnsi"/>
                <w:rPrChange w:id="1898" w:author="Brad Scherer" w:date="2017-06-20T16:40:00Z">
                  <w:rPr>
                    <w:del w:id="1899" w:author="Brad Scherer" w:date="2017-06-20T16:55:00Z"/>
                  </w:rPr>
                </w:rPrChange>
              </w:rPr>
            </w:pPr>
            <w:ins w:id="1900" w:author="Jack Fenimore" w:date="2017-06-06T16:49:00Z">
              <w:del w:id="1901" w:author="Brad Scherer" w:date="2017-06-20T16:55:00Z">
                <w:r w:rsidRPr="0027023E" w:rsidDel="00B00740">
                  <w:rPr>
                    <w:rFonts w:asciiTheme="minorHAnsi" w:hAnsiTheme="minorHAnsi"/>
                  </w:rPr>
                  <w:delText>There is an iRule applied to that VS which then points the traffic to the VS you have been working on hackazon.f5demo.com_https_vs which has your ASM policy applied.  This configuration will cause ASM to see the inbound traffic as having the malicious sources.</w:delText>
                </w:r>
              </w:del>
            </w:ins>
          </w:p>
          <w:p w14:paraId="7520690C" w14:textId="6B0F99D8" w:rsidR="00E14CB2" w:rsidRPr="0027023E" w:rsidDel="00B00740" w:rsidRDefault="00E14CB2">
            <w:pPr>
              <w:rPr>
                <w:ins w:id="1902" w:author="Jack Fenimore" w:date="2017-06-06T16:49:00Z"/>
                <w:del w:id="1903" w:author="Brad Scherer" w:date="2017-06-20T16:55:00Z"/>
                <w:rFonts w:asciiTheme="minorHAnsi" w:hAnsiTheme="minorHAnsi"/>
              </w:rPr>
            </w:pPr>
          </w:p>
        </w:tc>
      </w:tr>
    </w:tbl>
    <w:p w14:paraId="7DF4ED95" w14:textId="32BDB713" w:rsidR="00F13962" w:rsidRPr="0027023E" w:rsidDel="00E14CB2" w:rsidRDefault="00F13962">
      <w:pPr>
        <w:rPr>
          <w:ins w:id="1904" w:author="Brad Scherer [2]" w:date="2017-06-05T23:50:00Z"/>
          <w:del w:id="1905" w:author="Jack Fenimore" w:date="2017-06-06T16:49:00Z"/>
          <w:rFonts w:asciiTheme="minorHAnsi" w:hAnsiTheme="minorHAnsi"/>
        </w:rPr>
        <w:pPrChange w:id="1906" w:author="Jack Fenimore" w:date="2017-06-05T13:56:00Z">
          <w:pPr>
            <w:pStyle w:val="ListParagraph"/>
            <w:numPr>
              <w:numId w:val="8"/>
            </w:numPr>
            <w:ind w:left="1440" w:hanging="720"/>
          </w:pPr>
        </w:pPrChange>
      </w:pPr>
    </w:p>
    <w:p w14:paraId="429F712D" w14:textId="271C0213" w:rsidR="00F13962" w:rsidRPr="0027023E" w:rsidDel="00E14CB2" w:rsidRDefault="00F13962">
      <w:pPr>
        <w:rPr>
          <w:ins w:id="1907" w:author="Brad Scherer [2]" w:date="2017-06-05T23:50:00Z"/>
          <w:del w:id="1908" w:author="Jack Fenimore" w:date="2017-06-06T16:49:00Z"/>
          <w:rFonts w:asciiTheme="minorHAnsi" w:hAnsiTheme="minorHAnsi"/>
        </w:rPr>
        <w:pPrChange w:id="1909" w:author="Jack Fenimore" w:date="2017-06-05T13:56:00Z">
          <w:pPr>
            <w:pStyle w:val="ListParagraph"/>
            <w:numPr>
              <w:numId w:val="8"/>
            </w:numPr>
            <w:ind w:left="1440" w:hanging="720"/>
          </w:pPr>
        </w:pPrChange>
      </w:pPr>
    </w:p>
    <w:p w14:paraId="79C5B4B2" w14:textId="4E24E107" w:rsidR="00F13962" w:rsidRPr="0027023E" w:rsidDel="00E14CB2" w:rsidRDefault="00F13962">
      <w:pPr>
        <w:rPr>
          <w:ins w:id="1910" w:author="Brad Scherer [2]" w:date="2017-06-05T23:50:00Z"/>
          <w:del w:id="1911" w:author="Jack Fenimore" w:date="2017-06-06T16:49:00Z"/>
          <w:rFonts w:asciiTheme="minorHAnsi" w:hAnsiTheme="minorHAnsi"/>
        </w:rPr>
        <w:pPrChange w:id="1912" w:author="Jack Fenimore" w:date="2017-06-05T13:56:00Z">
          <w:pPr>
            <w:pStyle w:val="ListParagraph"/>
            <w:numPr>
              <w:numId w:val="8"/>
            </w:numPr>
            <w:ind w:left="1440" w:hanging="720"/>
          </w:pPr>
        </w:pPrChange>
      </w:pPr>
    </w:p>
    <w:p w14:paraId="36B74F01" w14:textId="77D99B96" w:rsidR="00F13962" w:rsidRPr="0027023E" w:rsidDel="00E14CB2" w:rsidRDefault="00F13962">
      <w:pPr>
        <w:rPr>
          <w:ins w:id="1913" w:author="Brad Scherer [2]" w:date="2017-06-05T23:50:00Z"/>
          <w:del w:id="1914" w:author="Jack Fenimore" w:date="2017-06-06T16:49:00Z"/>
          <w:rFonts w:asciiTheme="minorHAnsi" w:hAnsiTheme="minorHAnsi"/>
        </w:rPr>
        <w:pPrChange w:id="1915" w:author="Jack Fenimore" w:date="2017-06-05T13:56:00Z">
          <w:pPr>
            <w:pStyle w:val="ListParagraph"/>
            <w:numPr>
              <w:numId w:val="8"/>
            </w:numPr>
            <w:ind w:left="1440" w:hanging="720"/>
          </w:pPr>
        </w:pPrChange>
      </w:pPr>
    </w:p>
    <w:p w14:paraId="36CC48E1" w14:textId="77777777" w:rsidR="00AC1480" w:rsidRPr="0027023E" w:rsidRDefault="00AC1480">
      <w:pPr>
        <w:rPr>
          <w:ins w:id="1916" w:author="Jack Fenimore" w:date="2017-06-05T13:56:00Z"/>
          <w:rFonts w:asciiTheme="minorHAnsi" w:hAnsiTheme="minorHAnsi"/>
          <w:rPrChange w:id="1917" w:author="Brad Scherer" w:date="2017-06-20T16:40:00Z">
            <w:rPr>
              <w:ins w:id="1918" w:author="Jack Fenimore" w:date="2017-06-05T13:56:00Z"/>
            </w:rPr>
          </w:rPrChange>
        </w:rPr>
        <w:pPrChange w:id="1919" w:author="Jack Fenimore" w:date="2017-06-05T13:56:00Z">
          <w:pPr>
            <w:pStyle w:val="ListParagraph"/>
            <w:numPr>
              <w:numId w:val="8"/>
            </w:numPr>
            <w:ind w:left="1440" w:hanging="720"/>
          </w:pPr>
        </w:pPrChange>
      </w:pPr>
    </w:p>
    <w:p w14:paraId="3456C247" w14:textId="77777777" w:rsidR="00B00740" w:rsidRDefault="00595C6D">
      <w:pPr>
        <w:pStyle w:val="ListParagraph"/>
        <w:numPr>
          <w:ilvl w:val="0"/>
          <w:numId w:val="68"/>
        </w:numPr>
        <w:rPr>
          <w:ins w:id="1920" w:author="Brad Scherer" w:date="2017-06-20T16:55:00Z"/>
          <w:rFonts w:asciiTheme="minorHAnsi" w:hAnsiTheme="minorHAnsi"/>
        </w:rPr>
        <w:pPrChange w:id="1921" w:author="Chad Jenison" w:date="2017-06-07T16:58:00Z">
          <w:pPr>
            <w:pStyle w:val="ListParagraph"/>
            <w:numPr>
              <w:numId w:val="9"/>
            </w:numPr>
            <w:ind w:hanging="360"/>
          </w:pPr>
        </w:pPrChange>
      </w:pPr>
      <w:ins w:id="1922" w:author="Jack Fenimore" w:date="2017-06-05T17:57:00Z">
        <w:r w:rsidRPr="0027023E">
          <w:rPr>
            <w:rFonts w:asciiTheme="minorHAnsi" w:hAnsiTheme="minorHAnsi"/>
          </w:rPr>
          <w:t xml:space="preserve">Please review the Virtual Server configuration for </w:t>
        </w:r>
        <w:proofErr w:type="spellStart"/>
        <w:r w:rsidRPr="0027023E">
          <w:rPr>
            <w:rFonts w:asciiTheme="minorHAnsi" w:hAnsiTheme="minorHAnsi"/>
          </w:rPr>
          <w:t>ip_rep_target_https_vs</w:t>
        </w:r>
        <w:proofErr w:type="spellEnd"/>
        <w:r w:rsidRPr="0027023E">
          <w:rPr>
            <w:rFonts w:asciiTheme="minorHAnsi" w:hAnsiTheme="minorHAnsi"/>
          </w:rPr>
          <w:t>.  No changes are needed.  Also</w:t>
        </w:r>
      </w:ins>
      <w:ins w:id="1923" w:author="Brad Scherer [2]" w:date="2017-06-05T23:50:00Z">
        <w:r w:rsidR="00F13962" w:rsidRPr="0027023E">
          <w:rPr>
            <w:rFonts w:asciiTheme="minorHAnsi" w:hAnsiTheme="minorHAnsi"/>
          </w:rPr>
          <w:t>,</w:t>
        </w:r>
      </w:ins>
      <w:ins w:id="1924" w:author="Jack Fenimore" w:date="2017-06-05T17:57:00Z">
        <w:r w:rsidRPr="0027023E">
          <w:rPr>
            <w:rFonts w:asciiTheme="minorHAnsi" w:hAnsiTheme="minorHAnsi"/>
          </w:rPr>
          <w:t xml:space="preserve"> </w:t>
        </w:r>
      </w:ins>
      <w:ins w:id="1925" w:author="Jack Fenimore" w:date="2017-06-05T18:04:00Z">
        <w:r w:rsidR="00AC1480" w:rsidRPr="0027023E">
          <w:rPr>
            <w:rFonts w:asciiTheme="minorHAnsi" w:hAnsiTheme="minorHAnsi"/>
          </w:rPr>
          <w:t xml:space="preserve">please </w:t>
        </w:r>
      </w:ins>
      <w:ins w:id="1926" w:author="Jack Fenimore" w:date="2017-06-05T17:57:00Z">
        <w:r w:rsidRPr="0027023E">
          <w:rPr>
            <w:rFonts w:asciiTheme="minorHAnsi" w:hAnsiTheme="minorHAnsi"/>
          </w:rPr>
          <w:t xml:space="preserve">review the </w:t>
        </w:r>
        <w:proofErr w:type="spellStart"/>
        <w:r w:rsidRPr="0027023E">
          <w:rPr>
            <w:rFonts w:asciiTheme="minorHAnsi" w:hAnsiTheme="minorHAnsi"/>
          </w:rPr>
          <w:t>iRule</w:t>
        </w:r>
      </w:ins>
      <w:proofErr w:type="spellEnd"/>
      <w:ins w:id="1927" w:author="Jack Fenimore" w:date="2017-06-05T18:04:00Z">
        <w:r w:rsidR="00AC1480" w:rsidRPr="0027023E">
          <w:rPr>
            <w:rFonts w:asciiTheme="minorHAnsi" w:hAnsiTheme="minorHAnsi"/>
          </w:rPr>
          <w:t xml:space="preserve"> assigned under </w:t>
        </w:r>
      </w:ins>
      <w:ins w:id="1928" w:author="Jack Fenimore" w:date="2017-06-05T18:05:00Z">
        <w:r w:rsidR="00AC1480" w:rsidRPr="0027023E">
          <w:rPr>
            <w:rFonts w:asciiTheme="minorHAnsi" w:hAnsiTheme="minorHAnsi"/>
          </w:rPr>
          <w:t>the</w:t>
        </w:r>
      </w:ins>
      <w:ins w:id="1929" w:author="Jack Fenimore" w:date="2017-06-05T18:04:00Z">
        <w:r w:rsidR="00AC1480" w:rsidRPr="0027023E">
          <w:rPr>
            <w:rFonts w:asciiTheme="minorHAnsi" w:hAnsiTheme="minorHAnsi"/>
          </w:rPr>
          <w:t xml:space="preserve"> </w:t>
        </w:r>
      </w:ins>
      <w:ins w:id="1930" w:author="Jack Fenimore" w:date="2017-06-05T18:05:00Z">
        <w:r w:rsidR="00AC1480" w:rsidRPr="0027023E">
          <w:rPr>
            <w:rFonts w:asciiTheme="minorHAnsi" w:hAnsiTheme="minorHAnsi"/>
          </w:rPr>
          <w:t>VS Resource tab</w:t>
        </w:r>
      </w:ins>
      <w:ins w:id="1931" w:author="Jack Fenimore" w:date="2017-06-05T17:57:00Z">
        <w:r w:rsidRPr="0027023E">
          <w:rPr>
            <w:rFonts w:asciiTheme="minorHAnsi" w:hAnsiTheme="minorHAnsi"/>
          </w:rPr>
          <w:t xml:space="preserve">. </w:t>
        </w:r>
      </w:ins>
    </w:p>
    <w:p w14:paraId="46835C6B" w14:textId="7F67FE26" w:rsidR="00542D84" w:rsidRPr="0027023E" w:rsidRDefault="00595C6D">
      <w:pPr>
        <w:pStyle w:val="ListParagraph"/>
        <w:rPr>
          <w:rFonts w:asciiTheme="minorHAnsi" w:hAnsiTheme="minorHAnsi"/>
          <w:rPrChange w:id="1932" w:author="Brad Scherer" w:date="2017-06-20T16:40:00Z">
            <w:rPr/>
          </w:rPrChange>
        </w:rPr>
        <w:pPrChange w:id="1933" w:author="Brad Scherer" w:date="2017-06-20T16:55:00Z">
          <w:pPr>
            <w:pStyle w:val="ListParagraph"/>
            <w:numPr>
              <w:numId w:val="9"/>
            </w:numPr>
            <w:ind w:hanging="360"/>
          </w:pPr>
        </w:pPrChange>
      </w:pPr>
      <w:ins w:id="1934" w:author="Jack Fenimore" w:date="2017-06-05T17:57:00Z">
        <w:r w:rsidRPr="0027023E">
          <w:rPr>
            <w:rFonts w:asciiTheme="minorHAnsi" w:hAnsiTheme="minorHAnsi"/>
          </w:rPr>
          <w:t xml:space="preserve"> </w:t>
        </w:r>
      </w:ins>
    </w:p>
    <w:p w14:paraId="40E41FF8" w14:textId="748E8072" w:rsidR="002772CA" w:rsidRPr="0027023E" w:rsidRDefault="0062466D">
      <w:pPr>
        <w:pStyle w:val="ListParagraph"/>
        <w:numPr>
          <w:ilvl w:val="0"/>
          <w:numId w:val="68"/>
        </w:numPr>
        <w:rPr>
          <w:rFonts w:asciiTheme="minorHAnsi" w:hAnsiTheme="minorHAnsi"/>
          <w:rPrChange w:id="1935" w:author="Brad Scherer" w:date="2017-06-20T16:40:00Z">
            <w:rPr/>
          </w:rPrChange>
        </w:rPr>
        <w:pPrChange w:id="1936" w:author="Chad Jenison" w:date="2017-06-07T16:56:00Z">
          <w:pPr>
            <w:pStyle w:val="ListParagraph"/>
            <w:numPr>
              <w:numId w:val="9"/>
            </w:numPr>
            <w:ind w:hanging="360"/>
          </w:pPr>
        </w:pPrChange>
      </w:pPr>
      <w:r w:rsidRPr="0027023E">
        <w:rPr>
          <w:rFonts w:asciiTheme="minorHAnsi" w:hAnsiTheme="minorHAnsi"/>
        </w:rPr>
        <w:t xml:space="preserve"> </w:t>
      </w:r>
      <w:ins w:id="1937" w:author="Jack Fenimore" w:date="2017-06-05T17:57:00Z">
        <w:r w:rsidR="00595C6D" w:rsidRPr="0027023E">
          <w:rPr>
            <w:rFonts w:asciiTheme="minorHAnsi" w:hAnsiTheme="minorHAnsi"/>
          </w:rPr>
          <w:t xml:space="preserve">Open a new private browsing window in Firefox and use the bookmark for </w:t>
        </w:r>
      </w:ins>
      <w:ins w:id="1938" w:author="Jack Fenimore" w:date="2017-06-05T17:58:00Z">
        <w:r w:rsidR="00595C6D" w:rsidRPr="0027023E">
          <w:rPr>
            <w:rFonts w:asciiTheme="minorHAnsi" w:hAnsiTheme="minorHAnsi"/>
            <w:b/>
          </w:rPr>
          <w:t>IP Rep Lab</w:t>
        </w:r>
        <w:r w:rsidR="00595C6D" w:rsidRPr="0027023E">
          <w:rPr>
            <w:rFonts w:asciiTheme="minorHAnsi" w:hAnsiTheme="minorHAnsi"/>
          </w:rPr>
          <w:t xml:space="preserve"> to browse the site.  Click on one or two items</w:t>
        </w:r>
      </w:ins>
      <w:ins w:id="1939" w:author="Brad Scherer [2]" w:date="2017-06-05T23:51:00Z">
        <w:r w:rsidR="00F13962" w:rsidRPr="0027023E">
          <w:rPr>
            <w:rFonts w:asciiTheme="minorHAnsi" w:hAnsiTheme="minorHAnsi"/>
          </w:rPr>
          <w:t xml:space="preserve"> until you get the block page. </w:t>
        </w:r>
      </w:ins>
      <w:ins w:id="1940" w:author="Jack Fenimore" w:date="2017-06-05T17:58:00Z">
        <w:del w:id="1941" w:author="Brad Scherer [2]" w:date="2017-06-05T23:51:00Z">
          <w:r w:rsidR="00595C6D" w:rsidRPr="0027023E" w:rsidDel="00F13962">
            <w:rPr>
              <w:rFonts w:asciiTheme="minorHAnsi" w:hAnsiTheme="minorHAnsi"/>
            </w:rPr>
            <w:delText>.</w:delText>
          </w:r>
        </w:del>
        <w:r w:rsidR="00595C6D" w:rsidRPr="0027023E">
          <w:rPr>
            <w:rFonts w:asciiTheme="minorHAnsi" w:hAnsiTheme="minorHAnsi"/>
          </w:rPr>
          <w:t xml:space="preserve">  </w:t>
        </w:r>
      </w:ins>
    </w:p>
    <w:p w14:paraId="1F56BC75" w14:textId="77777777" w:rsidR="00595C6D" w:rsidRPr="0027023E" w:rsidRDefault="00595C6D">
      <w:pPr>
        <w:pStyle w:val="ListParagraph"/>
        <w:rPr>
          <w:ins w:id="1942" w:author="Jack Fenimore" w:date="2017-06-05T17:58:00Z"/>
          <w:rFonts w:asciiTheme="minorHAnsi" w:hAnsiTheme="minorHAnsi"/>
        </w:rPr>
        <w:pPrChange w:id="1943" w:author="Jack Fenimore" w:date="2017-06-05T17:58:00Z">
          <w:pPr>
            <w:pStyle w:val="ListParagraph"/>
            <w:numPr>
              <w:numId w:val="8"/>
            </w:numPr>
            <w:ind w:left="1440" w:hanging="720"/>
          </w:pPr>
        </w:pPrChange>
      </w:pPr>
    </w:p>
    <w:p w14:paraId="5AF75475" w14:textId="0158D449" w:rsidR="00595C6D" w:rsidRPr="0027023E" w:rsidRDefault="00595C6D">
      <w:pPr>
        <w:pStyle w:val="ListParagraph"/>
        <w:rPr>
          <w:ins w:id="1944" w:author="Jack Fenimore" w:date="2017-06-05T17:58:00Z"/>
          <w:rFonts w:asciiTheme="minorHAnsi" w:hAnsiTheme="minorHAnsi"/>
        </w:rPr>
        <w:pPrChange w:id="1945" w:author="Jack Fenimore" w:date="2017-06-05T17:58:00Z">
          <w:pPr>
            <w:pStyle w:val="ListParagraph"/>
            <w:numPr>
              <w:numId w:val="8"/>
            </w:numPr>
            <w:ind w:left="1440" w:hanging="720"/>
          </w:pPr>
        </w:pPrChange>
      </w:pPr>
      <w:ins w:id="1946" w:author="Jack Fenimore" w:date="2017-06-05T17:58:00Z">
        <w:r w:rsidRPr="0027023E">
          <w:rPr>
            <w:rFonts w:asciiTheme="minorHAnsi" w:hAnsiTheme="minorHAnsi"/>
            <w:noProof/>
            <w:rPrChange w:id="1947" w:author="Brad Scherer" w:date="2017-06-20T16:40:00Z">
              <w:rPr>
                <w:noProof/>
              </w:rPr>
            </w:rPrChange>
          </w:rPr>
          <w:drawing>
            <wp:inline distT="0" distB="0" distL="0" distR="0" wp14:anchorId="1604BE4C" wp14:editId="3D117BA0">
              <wp:extent cx="2535986" cy="1176266"/>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6630" cy="1181203"/>
                      </a:xfrm>
                      <a:prstGeom prst="rect">
                        <a:avLst/>
                      </a:prstGeom>
                    </pic:spPr>
                  </pic:pic>
                </a:graphicData>
              </a:graphic>
            </wp:inline>
          </w:drawing>
        </w:r>
      </w:ins>
    </w:p>
    <w:p w14:paraId="4FDB88E9" w14:textId="77777777" w:rsidR="00595C6D" w:rsidRPr="0027023E" w:rsidRDefault="00595C6D">
      <w:pPr>
        <w:pStyle w:val="ListParagraph"/>
        <w:rPr>
          <w:ins w:id="1948" w:author="Jack Fenimore" w:date="2017-06-05T17:58:00Z"/>
          <w:rFonts w:asciiTheme="minorHAnsi" w:hAnsiTheme="minorHAnsi"/>
        </w:rPr>
        <w:pPrChange w:id="1949" w:author="Jack Fenimore" w:date="2017-06-05T17:58:00Z">
          <w:pPr>
            <w:pStyle w:val="ListParagraph"/>
            <w:numPr>
              <w:numId w:val="8"/>
            </w:numPr>
            <w:ind w:left="1440" w:hanging="720"/>
          </w:pPr>
        </w:pPrChange>
      </w:pPr>
    </w:p>
    <w:p w14:paraId="15308486" w14:textId="2D9D6A77" w:rsidR="00595C6D" w:rsidRPr="0027023E" w:rsidRDefault="009C19D5">
      <w:pPr>
        <w:pStyle w:val="ListParagraph"/>
        <w:numPr>
          <w:ilvl w:val="0"/>
          <w:numId w:val="68"/>
        </w:numPr>
        <w:rPr>
          <w:rFonts w:asciiTheme="minorHAnsi" w:hAnsiTheme="minorHAnsi"/>
          <w:rPrChange w:id="1950" w:author="Brad Scherer" w:date="2017-06-20T16:40:00Z">
            <w:rPr/>
          </w:rPrChange>
        </w:rPr>
        <w:pPrChange w:id="1951" w:author="Chad Jenison" w:date="2017-06-07T16:56:00Z">
          <w:pPr>
            <w:pStyle w:val="ListParagraph"/>
            <w:numPr>
              <w:numId w:val="9"/>
            </w:numPr>
            <w:ind w:hanging="360"/>
          </w:pPr>
        </w:pPrChange>
      </w:pPr>
      <w:ins w:id="1952" w:author="Jack Fenimore" w:date="2017-06-05T17:59:00Z">
        <w:r w:rsidRPr="0027023E">
          <w:rPr>
            <w:rFonts w:asciiTheme="minorHAnsi" w:hAnsiTheme="minorHAnsi"/>
          </w:rPr>
          <w:t xml:space="preserve">Navigate to </w:t>
        </w:r>
      </w:ins>
      <w:ins w:id="1953" w:author="Jack Fenimore" w:date="2017-06-05T18:00:00Z">
        <w:r w:rsidRPr="0027023E">
          <w:rPr>
            <w:rFonts w:asciiTheme="minorHAnsi" w:hAnsiTheme="minorHAnsi"/>
            <w:b/>
          </w:rPr>
          <w:t>Security &gt; Event Logs &gt; Application &gt; Requests</w:t>
        </w:r>
        <w:r w:rsidRPr="0027023E">
          <w:rPr>
            <w:rFonts w:asciiTheme="minorHAnsi" w:hAnsiTheme="minorHAnsi"/>
          </w:rPr>
          <w:t xml:space="preserve"> and review the log entries.  Since you configured IP Intelligence </w:t>
        </w:r>
      </w:ins>
      <w:ins w:id="1954" w:author="Jack Fenimore" w:date="2017-06-05T18:01:00Z">
        <w:r w:rsidRPr="0027023E">
          <w:rPr>
            <w:rFonts w:asciiTheme="minorHAnsi" w:hAnsiTheme="minorHAnsi"/>
          </w:rPr>
          <w:t>v</w:t>
        </w:r>
      </w:ins>
      <w:ins w:id="1955" w:author="Jack Fenimore" w:date="2017-06-05T18:00:00Z">
        <w:r w:rsidRPr="0027023E">
          <w:rPr>
            <w:rFonts w:asciiTheme="minorHAnsi" w:hAnsiTheme="minorHAnsi"/>
          </w:rPr>
          <w:t xml:space="preserve">iolations to alarm you will not need </w:t>
        </w:r>
      </w:ins>
      <w:ins w:id="1956" w:author="Jack Fenimore" w:date="2017-06-05T18:01:00Z">
        <w:r w:rsidRPr="0027023E">
          <w:rPr>
            <w:rFonts w:asciiTheme="minorHAnsi" w:hAnsiTheme="minorHAnsi"/>
          </w:rPr>
          <w:t xml:space="preserve">change the filter.  Select the most recent entry and examine </w:t>
        </w:r>
      </w:ins>
      <w:ins w:id="1957" w:author="Jack Fenimore" w:date="2017-06-05T18:02:00Z">
        <w:r w:rsidRPr="0027023E">
          <w:rPr>
            <w:rFonts w:asciiTheme="minorHAnsi" w:hAnsiTheme="minorHAnsi"/>
          </w:rPr>
          <w:t>why the request is illegal.  What IP address did the request come from?</w:t>
        </w:r>
      </w:ins>
    </w:p>
    <w:p w14:paraId="7D33219C" w14:textId="6556EFBC" w:rsidR="009C19D5" w:rsidRPr="0027023E" w:rsidRDefault="009C19D5">
      <w:pPr>
        <w:rPr>
          <w:ins w:id="1958" w:author="Jack Fenimore" w:date="2017-06-05T18:02:00Z"/>
          <w:rFonts w:asciiTheme="minorHAnsi" w:hAnsiTheme="minorHAnsi"/>
        </w:rPr>
        <w:pPrChange w:id="1959" w:author="Jack Fenimore" w:date="2017-06-05T18:02:00Z">
          <w:pPr>
            <w:pStyle w:val="ListParagraph"/>
            <w:numPr>
              <w:numId w:val="8"/>
            </w:numPr>
            <w:ind w:left="1440" w:hanging="720"/>
          </w:pPr>
        </w:pPrChange>
      </w:pPr>
      <w:ins w:id="1960" w:author="Jack Fenimore" w:date="2017-06-05T18:02:00Z">
        <w:del w:id="1961" w:author="Brad Scherer" w:date="2017-06-20T17:35:00Z">
          <w:r w:rsidRPr="0027023E" w:rsidDel="005C213D">
            <w:rPr>
              <w:rFonts w:asciiTheme="minorHAnsi" w:hAnsiTheme="minorHAnsi"/>
              <w:noProof/>
              <w:rPrChange w:id="1962" w:author="Brad Scherer" w:date="2017-06-20T16:40:00Z">
                <w:rPr>
                  <w:noProof/>
                </w:rPr>
              </w:rPrChange>
            </w:rPr>
            <w:lastRenderedPageBreak/>
            <w:drawing>
              <wp:inline distT="0" distB="0" distL="0" distR="0" wp14:anchorId="2CF18D6C" wp14:editId="7EA00A61">
                <wp:extent cx="5943600" cy="366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60140"/>
                        </a:xfrm>
                        <a:prstGeom prst="rect">
                          <a:avLst/>
                        </a:prstGeom>
                      </pic:spPr>
                    </pic:pic>
                  </a:graphicData>
                </a:graphic>
              </wp:inline>
            </w:drawing>
          </w:r>
        </w:del>
      </w:ins>
      <w:ins w:id="1963" w:author="Brad Scherer" w:date="2017-06-20T17:35:00Z">
        <w:r w:rsidR="005C213D" w:rsidRPr="005C213D">
          <w:rPr>
            <w:rFonts w:asciiTheme="minorHAnsi" w:hAnsiTheme="minorHAnsi"/>
            <w:noProof/>
            <w:rPrChange w:id="1964" w:author="Unknown">
              <w:rPr>
                <w:noProof/>
              </w:rPr>
            </w:rPrChange>
          </w:rPr>
          <w:drawing>
            <wp:inline distT="0" distB="0" distL="0" distR="0" wp14:anchorId="5337FB9A" wp14:editId="702CA702">
              <wp:extent cx="5943600" cy="2209800"/>
              <wp:effectExtent l="0" t="0" r="0" b="0"/>
              <wp:docPr id="520866752" name="Picture 52086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9800"/>
                      </a:xfrm>
                      <a:prstGeom prst="rect">
                        <a:avLst/>
                      </a:prstGeom>
                    </pic:spPr>
                  </pic:pic>
                </a:graphicData>
              </a:graphic>
            </wp:inline>
          </w:drawing>
        </w:r>
      </w:ins>
    </w:p>
    <w:p w14:paraId="79EDBF16" w14:textId="77777777" w:rsidR="009C19D5" w:rsidRPr="0027023E" w:rsidRDefault="009C19D5">
      <w:pPr>
        <w:rPr>
          <w:ins w:id="1965" w:author="Jack Fenimore" w:date="2017-06-06T16:50:00Z"/>
          <w:rFonts w:asciiTheme="minorHAnsi" w:hAnsiTheme="minorHAnsi"/>
        </w:rPr>
        <w:pPrChange w:id="1966" w:author="Jack Fenimore" w:date="2017-06-05T18:02:00Z">
          <w:pPr>
            <w:pStyle w:val="ListParagraph"/>
            <w:numPr>
              <w:numId w:val="8"/>
            </w:numPr>
            <w:ind w:left="1440" w:hanging="720"/>
          </w:pPr>
        </w:pPrChange>
      </w:pPr>
    </w:p>
    <w:tbl>
      <w:tblPr>
        <w:tblStyle w:val="TableGrid"/>
        <w:tblW w:w="0" w:type="auto"/>
        <w:tblLook w:val="04A0" w:firstRow="1" w:lastRow="0" w:firstColumn="1" w:lastColumn="0" w:noHBand="0" w:noVBand="1"/>
      </w:tblPr>
      <w:tblGrid>
        <w:gridCol w:w="9576"/>
      </w:tblGrid>
      <w:tr w:rsidR="00E14CB2" w:rsidRPr="0027023E" w14:paraId="4E426E59" w14:textId="77777777" w:rsidTr="3D8D8EE7">
        <w:trPr>
          <w:ins w:id="1967" w:author="Jack Fenimore" w:date="2017-06-06T16:50:00Z"/>
        </w:trPr>
        <w:tc>
          <w:tcPr>
            <w:tcW w:w="9576" w:type="dxa"/>
          </w:tcPr>
          <w:p w14:paraId="0A464665" w14:textId="5E505729" w:rsidR="00E14CB2" w:rsidRPr="0027023E" w:rsidRDefault="00E14CB2" w:rsidP="00E14CB2">
            <w:pPr>
              <w:rPr>
                <w:ins w:id="1968" w:author="Jack Fenimore" w:date="2017-06-06T16:50:00Z"/>
                <w:rFonts w:asciiTheme="minorHAnsi" w:hAnsiTheme="minorHAnsi"/>
              </w:rPr>
            </w:pPr>
          </w:p>
          <w:p w14:paraId="1F1FA887" w14:textId="45074E35" w:rsidR="00E14CB2" w:rsidRPr="0027023E" w:rsidRDefault="00E14CB2">
            <w:pPr>
              <w:rPr>
                <w:ins w:id="1969" w:author="Jack Fenimore" w:date="2017-06-06T16:50:00Z"/>
                <w:rFonts w:asciiTheme="minorHAnsi" w:hAnsiTheme="minorHAnsi"/>
              </w:rPr>
            </w:pPr>
            <w:ins w:id="1970" w:author="Jack Fenimore" w:date="2017-06-06T16:50:00Z">
              <w:r w:rsidRPr="00B00740">
                <w:rPr>
                  <w:rFonts w:asciiTheme="minorHAnsi" w:hAnsiTheme="minorHAnsi"/>
                  <w:b/>
                  <w:rPrChange w:id="1971" w:author="Brad Scherer" w:date="2017-06-20T16:56:00Z">
                    <w:rPr>
                      <w:rFonts w:asciiTheme="minorHAnsi" w:hAnsiTheme="minorHAnsi"/>
                    </w:rPr>
                  </w:rPrChange>
                </w:rPr>
                <w:t xml:space="preserve">Bonus: </w:t>
              </w:r>
              <w:r w:rsidRPr="0027023E">
                <w:rPr>
                  <w:rFonts w:asciiTheme="minorHAnsi" w:hAnsiTheme="minorHAnsi"/>
                </w:rPr>
                <w:t xml:space="preserve">You can browse to </w:t>
              </w:r>
              <w:r w:rsidRPr="0027023E">
                <w:rPr>
                  <w:rFonts w:asciiTheme="minorHAnsi" w:eastAsiaTheme="minorHAnsi" w:hAnsiTheme="minorHAnsi"/>
                  <w:rPrChange w:id="1972" w:author="Brad Scherer" w:date="2017-06-20T16:40:00Z">
                    <w:rPr>
                      <w:rFonts w:asciiTheme="minorHAnsi" w:hAnsiTheme="minorHAnsi"/>
                    </w:rPr>
                  </w:rPrChange>
                </w:rPr>
                <w:fldChar w:fldCharType="begin"/>
              </w:r>
              <w:r w:rsidRPr="0027023E">
                <w:rPr>
                  <w:rFonts w:asciiTheme="minorHAnsi" w:hAnsiTheme="minorHAnsi"/>
                </w:rPr>
                <w:instrText xml:space="preserve"> HYPERLINK "http://www.brightcloud.com/tools/url-ip-lookup.php" </w:instrText>
              </w:r>
              <w:r w:rsidRPr="0027023E">
                <w:rPr>
                  <w:rFonts w:asciiTheme="minorHAnsi" w:eastAsiaTheme="minorHAnsi" w:hAnsiTheme="minorHAnsi"/>
                </w:rPr>
                <w:fldChar w:fldCharType="separate"/>
              </w:r>
              <w:r w:rsidRPr="0027023E">
                <w:rPr>
                  <w:rStyle w:val="Hyperlink"/>
                  <w:rFonts w:asciiTheme="minorHAnsi" w:hAnsiTheme="minorHAnsi"/>
                </w:rPr>
                <w:t>http://www.brightcloud.com/tools/url-ip-lookup.php</w:t>
              </w:r>
              <w:r w:rsidRPr="0027023E">
                <w:rPr>
                  <w:rFonts w:asciiTheme="minorHAnsi" w:eastAsiaTheme="minorHAnsi" w:hAnsiTheme="minorHAnsi"/>
                  <w:rPrChange w:id="1973" w:author="Brad Scherer" w:date="2017-06-20T16:40:00Z">
                    <w:rPr>
                      <w:rFonts w:asciiTheme="minorHAnsi" w:hAnsiTheme="minorHAnsi"/>
                    </w:rPr>
                  </w:rPrChange>
                </w:rPr>
                <w:fldChar w:fldCharType="end"/>
              </w:r>
              <w:r w:rsidRPr="0027023E">
                <w:rPr>
                  <w:rFonts w:asciiTheme="minorHAnsi" w:hAnsiTheme="minorHAnsi"/>
                </w:rPr>
                <w:t xml:space="preserve"> and look up the IP address in question for further information.  There is also a tool to report IP addresses that have been incorrectly flagged.  </w:t>
              </w:r>
            </w:ins>
          </w:p>
          <w:p w14:paraId="445025F7" w14:textId="77777777" w:rsidR="00E14CB2" w:rsidRPr="0027023E" w:rsidRDefault="00E14CB2" w:rsidP="00E14CB2">
            <w:pPr>
              <w:rPr>
                <w:ins w:id="1974" w:author="Jack Fenimore" w:date="2017-06-06T16:50:00Z"/>
                <w:rFonts w:asciiTheme="minorHAnsi" w:hAnsiTheme="minorHAnsi"/>
              </w:rPr>
            </w:pPr>
          </w:p>
          <w:p w14:paraId="51CD3EFC" w14:textId="20808FAA" w:rsidR="00E14CB2" w:rsidRPr="0027023E" w:rsidRDefault="00E14CB2">
            <w:pPr>
              <w:rPr>
                <w:rFonts w:asciiTheme="minorHAnsi" w:hAnsiTheme="minorHAnsi"/>
                <w:rPrChange w:id="1975" w:author="Brad Scherer" w:date="2017-06-20T16:40:00Z">
                  <w:rPr/>
                </w:rPrChange>
              </w:rPr>
            </w:pPr>
            <w:ins w:id="1976" w:author="Jack Fenimore" w:date="2017-06-06T16:50:00Z">
              <w:r w:rsidRPr="0027023E">
                <w:rPr>
                  <w:rFonts w:asciiTheme="minorHAnsi" w:hAnsiTheme="minorHAnsi"/>
                </w:rPr>
                <w:t xml:space="preserve">Further, you can </w:t>
              </w:r>
            </w:ins>
            <w:ins w:id="1977" w:author="Jack Fenimore" w:date="2017-06-06T16:51:00Z">
              <w:r w:rsidRPr="0027023E">
                <w:rPr>
                  <w:rFonts w:asciiTheme="minorHAnsi" w:hAnsiTheme="minorHAnsi"/>
                </w:rPr>
                <w:t>use Putty on the Win7 box to access the BIG-IP</w:t>
              </w:r>
            </w:ins>
            <w:ins w:id="1978" w:author="Jack Fenimore" w:date="2017-06-06T16:53:00Z">
              <w:r w:rsidR="00CC5657" w:rsidRPr="0027023E">
                <w:rPr>
                  <w:rFonts w:asciiTheme="minorHAnsi" w:hAnsiTheme="minorHAnsi"/>
                </w:rPr>
                <w:t xml:space="preserve"> via SSH</w:t>
              </w:r>
            </w:ins>
            <w:ins w:id="1979" w:author="Jack Fenimore" w:date="2017-06-06T16:51:00Z">
              <w:r w:rsidRPr="0027023E">
                <w:rPr>
                  <w:rFonts w:asciiTheme="minorHAnsi" w:hAnsiTheme="minorHAnsi"/>
                </w:rPr>
                <w:t xml:space="preserve"> (bookmarked as F5-WAF) and login with root / 401elliottW! to run the </w:t>
              </w:r>
            </w:ins>
            <w:proofErr w:type="spellStart"/>
            <w:ins w:id="1980" w:author="Jack Fenimore" w:date="2017-06-06T16:53:00Z">
              <w:r w:rsidR="00CC5657" w:rsidRPr="0027023E">
                <w:rPr>
                  <w:rFonts w:asciiTheme="minorHAnsi" w:hAnsiTheme="minorHAnsi"/>
                </w:rPr>
                <w:t>iprep_lookup</w:t>
              </w:r>
              <w:proofErr w:type="spellEnd"/>
              <w:r w:rsidR="00CC5657" w:rsidRPr="0027023E">
                <w:rPr>
                  <w:rFonts w:asciiTheme="minorHAnsi" w:hAnsiTheme="minorHAnsi"/>
                </w:rPr>
                <w:t xml:space="preserve"> command, similar to:</w:t>
              </w:r>
            </w:ins>
          </w:p>
          <w:p w14:paraId="19F4C5AE" w14:textId="77777777" w:rsidR="00CC5657" w:rsidRPr="0027023E" w:rsidRDefault="00CC5657" w:rsidP="00E14CB2">
            <w:pPr>
              <w:rPr>
                <w:ins w:id="1981" w:author="Jack Fenimore" w:date="2017-06-06T16:53:00Z"/>
                <w:rFonts w:asciiTheme="minorHAnsi" w:hAnsiTheme="minorHAnsi"/>
              </w:rPr>
            </w:pPr>
          </w:p>
          <w:p w14:paraId="23848363" w14:textId="77777777" w:rsidR="00CC5657" w:rsidRPr="0027023E" w:rsidRDefault="00CC5657">
            <w:pPr>
              <w:rPr>
                <w:rFonts w:asciiTheme="minorHAnsi" w:hAnsiTheme="minorHAnsi"/>
                <w:rPrChange w:id="1982" w:author="Brad Scherer" w:date="2017-06-20T16:40:00Z">
                  <w:rPr/>
                </w:rPrChange>
              </w:rPr>
            </w:pPr>
            <w:ins w:id="1983" w:author="Jack Fenimore" w:date="2017-06-06T16:53:00Z">
              <w:r w:rsidRPr="0027023E">
                <w:rPr>
                  <w:rFonts w:asciiTheme="minorHAnsi" w:hAnsiTheme="minorHAnsi"/>
                </w:rPr>
                <w:t>[root@bigip</w:t>
              </w:r>
              <w:proofErr w:type="gramStart"/>
              <w:r w:rsidRPr="0027023E">
                <w:rPr>
                  <w:rFonts w:asciiTheme="minorHAnsi" w:hAnsiTheme="minorHAnsi"/>
                </w:rPr>
                <w:t>1:Active</w:t>
              </w:r>
              <w:proofErr w:type="gramEnd"/>
              <w:r w:rsidRPr="0027023E">
                <w:rPr>
                  <w:rFonts w:asciiTheme="minorHAnsi" w:hAnsiTheme="minorHAnsi"/>
                </w:rPr>
                <w:t xml:space="preserve">:Standalone] </w:t>
              </w:r>
              <w:proofErr w:type="spellStart"/>
              <w:r w:rsidRPr="0027023E">
                <w:rPr>
                  <w:rFonts w:asciiTheme="minorHAnsi" w:hAnsiTheme="minorHAnsi"/>
                </w:rPr>
                <w:t>config</w:t>
              </w:r>
              <w:proofErr w:type="spellEnd"/>
              <w:r w:rsidRPr="0027023E">
                <w:rPr>
                  <w:rFonts w:asciiTheme="minorHAnsi" w:hAnsiTheme="minorHAnsi"/>
                </w:rPr>
                <w:t xml:space="preserve"> # </w:t>
              </w:r>
              <w:proofErr w:type="spellStart"/>
              <w:r w:rsidRPr="0027023E">
                <w:rPr>
                  <w:rFonts w:asciiTheme="minorHAnsi" w:hAnsiTheme="minorHAnsi"/>
                </w:rPr>
                <w:t>iprep_lookup</w:t>
              </w:r>
              <w:proofErr w:type="spellEnd"/>
              <w:r w:rsidRPr="0027023E">
                <w:rPr>
                  <w:rFonts w:asciiTheme="minorHAnsi" w:hAnsiTheme="minorHAnsi"/>
                </w:rPr>
                <w:t xml:space="preserve"> 77.222.40.121</w:t>
              </w:r>
            </w:ins>
          </w:p>
          <w:p w14:paraId="2DB1454F" w14:textId="77777777" w:rsidR="00CC5657" w:rsidRPr="0027023E" w:rsidRDefault="00CC5657">
            <w:pPr>
              <w:rPr>
                <w:rFonts w:asciiTheme="minorHAnsi" w:hAnsiTheme="minorHAnsi"/>
                <w:rPrChange w:id="1984" w:author="Brad Scherer" w:date="2017-06-20T16:40:00Z">
                  <w:rPr/>
                </w:rPrChange>
              </w:rPr>
            </w:pPr>
            <w:ins w:id="1985" w:author="Jack Fenimore" w:date="2017-06-06T16:53:00Z">
              <w:r w:rsidRPr="0027023E">
                <w:rPr>
                  <w:rFonts w:asciiTheme="minorHAnsi" w:hAnsiTheme="minorHAnsi"/>
                </w:rPr>
                <w:t>opening database in /</w:t>
              </w:r>
              <w:proofErr w:type="spellStart"/>
              <w:r w:rsidRPr="0027023E">
                <w:rPr>
                  <w:rFonts w:asciiTheme="minorHAnsi" w:hAnsiTheme="minorHAnsi"/>
                </w:rPr>
                <w:t>var</w:t>
              </w:r>
              <w:proofErr w:type="spellEnd"/>
              <w:r w:rsidRPr="0027023E">
                <w:rPr>
                  <w:rFonts w:asciiTheme="minorHAnsi" w:hAnsiTheme="minorHAnsi"/>
                </w:rPr>
                <w:t>/</w:t>
              </w:r>
              <w:proofErr w:type="spellStart"/>
              <w:r w:rsidRPr="0027023E">
                <w:rPr>
                  <w:rFonts w:asciiTheme="minorHAnsi" w:hAnsiTheme="minorHAnsi"/>
                </w:rPr>
                <w:t>IpRep</w:t>
              </w:r>
              <w:proofErr w:type="spellEnd"/>
              <w:r w:rsidRPr="0027023E">
                <w:rPr>
                  <w:rFonts w:asciiTheme="minorHAnsi" w:hAnsiTheme="minorHAnsi"/>
                </w:rPr>
                <w:t>/F5IpRep.dat</w:t>
              </w:r>
            </w:ins>
          </w:p>
          <w:p w14:paraId="04BCA119" w14:textId="77777777" w:rsidR="00CC5657" w:rsidRPr="0027023E" w:rsidRDefault="00CC5657">
            <w:pPr>
              <w:rPr>
                <w:ins w:id="1986" w:author="Jack Fenimore" w:date="2017-06-06T16:53:00Z"/>
                <w:rFonts w:asciiTheme="minorHAnsi" w:hAnsiTheme="minorHAnsi"/>
              </w:rPr>
            </w:pPr>
            <w:ins w:id="1987" w:author="Jack Fenimore" w:date="2017-06-06T16:53:00Z">
              <w:r w:rsidRPr="0027023E">
                <w:rPr>
                  <w:rFonts w:asciiTheme="minorHAnsi" w:hAnsiTheme="minorHAnsi"/>
                </w:rPr>
                <w:t>size of IP reputation database = 39492859</w:t>
              </w:r>
            </w:ins>
          </w:p>
          <w:p w14:paraId="537CF4CD" w14:textId="77777777" w:rsidR="00CC5657" w:rsidRPr="0027023E" w:rsidRDefault="00CC5657">
            <w:pPr>
              <w:rPr>
                <w:rFonts w:asciiTheme="minorHAnsi" w:hAnsiTheme="minorHAnsi"/>
                <w:rPrChange w:id="1988" w:author="Brad Scherer" w:date="2017-06-20T16:40:00Z">
                  <w:rPr/>
                </w:rPrChange>
              </w:rPr>
            </w:pPr>
            <w:proofErr w:type="spellStart"/>
            <w:ins w:id="1989" w:author="Jack Fenimore" w:date="2017-06-06T16:53:00Z">
              <w:r w:rsidRPr="0027023E">
                <w:rPr>
                  <w:rFonts w:asciiTheme="minorHAnsi" w:hAnsiTheme="minorHAnsi"/>
                </w:rPr>
                <w:t>iprep</w:t>
              </w:r>
              <w:proofErr w:type="spellEnd"/>
              <w:r w:rsidRPr="0027023E">
                <w:rPr>
                  <w:rFonts w:asciiTheme="minorHAnsi" w:hAnsiTheme="minorHAnsi"/>
                </w:rPr>
                <w:t xml:space="preserve"> threats list for </w:t>
              </w:r>
              <w:proofErr w:type="spellStart"/>
              <w:r w:rsidRPr="0027023E">
                <w:rPr>
                  <w:rFonts w:asciiTheme="minorHAnsi" w:hAnsiTheme="minorHAnsi"/>
                </w:rPr>
                <w:t>ip</w:t>
              </w:r>
              <w:proofErr w:type="spellEnd"/>
              <w:r w:rsidRPr="0027023E">
                <w:rPr>
                  <w:rFonts w:asciiTheme="minorHAnsi" w:hAnsiTheme="minorHAnsi"/>
                </w:rPr>
                <w:t xml:space="preserve"> = 77.222.40.121 is:</w:t>
              </w:r>
            </w:ins>
          </w:p>
          <w:p w14:paraId="7BC84991" w14:textId="77777777" w:rsidR="00CC5657" w:rsidRPr="0027023E" w:rsidRDefault="00CC5657">
            <w:pPr>
              <w:rPr>
                <w:ins w:id="1990" w:author="Jack Fenimore" w:date="2017-06-06T16:53:00Z"/>
                <w:rFonts w:asciiTheme="minorHAnsi" w:hAnsiTheme="minorHAnsi"/>
              </w:rPr>
            </w:pPr>
            <w:ins w:id="1991" w:author="Jack Fenimore" w:date="2017-06-06T16:53:00Z">
              <w:r w:rsidRPr="0027023E">
                <w:rPr>
                  <w:rFonts w:asciiTheme="minorHAnsi" w:hAnsiTheme="minorHAnsi"/>
                </w:rPr>
                <w:t xml:space="preserve">        bit 7 - Phishing</w:t>
              </w:r>
            </w:ins>
          </w:p>
          <w:p w14:paraId="4DBB2B7F" w14:textId="77777777" w:rsidR="00CC5657" w:rsidRPr="0027023E" w:rsidRDefault="00CC5657">
            <w:pPr>
              <w:rPr>
                <w:ins w:id="1992" w:author="Jack Fenimore" w:date="2017-06-06T16:53:00Z"/>
                <w:rFonts w:asciiTheme="minorHAnsi" w:hAnsiTheme="minorHAnsi"/>
              </w:rPr>
            </w:pPr>
            <w:ins w:id="1993" w:author="Jack Fenimore" w:date="2017-06-06T16:53:00Z">
              <w:r w:rsidRPr="0027023E">
                <w:rPr>
                  <w:rFonts w:asciiTheme="minorHAnsi" w:hAnsiTheme="minorHAnsi"/>
                </w:rPr>
                <w:t xml:space="preserve">        bit 8 - Proxy</w:t>
              </w:r>
            </w:ins>
          </w:p>
          <w:p w14:paraId="43B6936C" w14:textId="2B57974C" w:rsidR="00E14CB2" w:rsidRPr="0027023E" w:rsidRDefault="00E14CB2">
            <w:pPr>
              <w:rPr>
                <w:ins w:id="1994" w:author="Jack Fenimore" w:date="2017-06-06T16:50:00Z"/>
                <w:rFonts w:asciiTheme="minorHAnsi" w:hAnsiTheme="minorHAnsi"/>
              </w:rPr>
            </w:pPr>
          </w:p>
        </w:tc>
      </w:tr>
    </w:tbl>
    <w:p w14:paraId="04D6F20C" w14:textId="77777777" w:rsidR="00E14CB2" w:rsidRPr="0027023E" w:rsidRDefault="00E14CB2">
      <w:pPr>
        <w:pStyle w:val="ListParagraph"/>
        <w:rPr>
          <w:ins w:id="1995" w:author="Jack Fenimore" w:date="2017-06-06T16:50:00Z"/>
          <w:rFonts w:asciiTheme="minorHAnsi" w:hAnsiTheme="minorHAnsi"/>
        </w:rPr>
        <w:pPrChange w:id="1996" w:author="Jack Fenimore" w:date="2017-06-06T16:50:00Z">
          <w:pPr>
            <w:pStyle w:val="ListParagraph"/>
            <w:numPr>
              <w:numId w:val="9"/>
            </w:numPr>
            <w:ind w:hanging="360"/>
          </w:pPr>
        </w:pPrChange>
      </w:pPr>
    </w:p>
    <w:p w14:paraId="04674ECA" w14:textId="77777777" w:rsidR="00E14CB2" w:rsidRPr="0027023E" w:rsidRDefault="00E14CB2">
      <w:pPr>
        <w:pStyle w:val="ListParagraph"/>
        <w:rPr>
          <w:rFonts w:asciiTheme="minorHAnsi" w:hAnsiTheme="minorHAnsi"/>
        </w:rPr>
        <w:pPrChange w:id="1997" w:author="Jack Fenimore" w:date="2017-06-06T16:51:00Z">
          <w:pPr>
            <w:pStyle w:val="ListParagraph"/>
            <w:numPr>
              <w:numId w:val="68"/>
            </w:numPr>
            <w:ind w:hanging="360"/>
          </w:pPr>
        </w:pPrChange>
      </w:pPr>
    </w:p>
    <w:p w14:paraId="2BAC4286" w14:textId="1C9111DF" w:rsidR="009C19D5" w:rsidRPr="0027023E" w:rsidRDefault="009C19D5">
      <w:pPr>
        <w:pStyle w:val="ListParagraph"/>
        <w:numPr>
          <w:ilvl w:val="0"/>
          <w:numId w:val="68"/>
        </w:numPr>
        <w:rPr>
          <w:rFonts w:asciiTheme="minorHAnsi" w:hAnsiTheme="minorHAnsi"/>
          <w:rPrChange w:id="1998" w:author="Brad Scherer" w:date="2017-06-20T16:40:00Z">
            <w:rPr/>
          </w:rPrChange>
        </w:rPr>
        <w:pPrChange w:id="1999" w:author="Chad Jenison" w:date="2017-06-07T16:56:00Z">
          <w:pPr>
            <w:pStyle w:val="ListParagraph"/>
            <w:numPr>
              <w:numId w:val="9"/>
            </w:numPr>
            <w:ind w:hanging="360"/>
          </w:pPr>
        </w:pPrChange>
      </w:pPr>
      <w:ins w:id="2000" w:author="Jack Fenimore [2]" w:date="2017-06-05T18:03:00Z">
        <w:del w:id="2001" w:author="Jack Fenimore" w:date="2017-06-06T16:50:00Z">
          <w:r w:rsidRPr="0027023E" w:rsidDel="00E14CB2">
            <w:rPr>
              <w:rFonts w:asciiTheme="minorHAnsi" w:hAnsiTheme="minorHAnsi"/>
            </w:rPr>
            <w:fldChar w:fldCharType="begin"/>
          </w:r>
          <w:r w:rsidRPr="0027023E" w:rsidDel="00E14CB2">
            <w:rPr>
              <w:rFonts w:asciiTheme="minorHAnsi" w:hAnsiTheme="minorHAnsi"/>
            </w:rPr>
            <w:fldChar w:fldCharType="end"/>
          </w:r>
        </w:del>
      </w:ins>
      <w:ins w:id="2002" w:author="Jack Fenimore" w:date="2017-06-05T18:04:00Z">
        <w:r w:rsidRPr="0027023E">
          <w:rPr>
            <w:rFonts w:asciiTheme="minorHAnsi" w:hAnsiTheme="minorHAnsi"/>
          </w:rPr>
          <w:t xml:space="preserve">Close the Firefox Private Browsing window.  </w:t>
        </w:r>
      </w:ins>
    </w:p>
    <w:p w14:paraId="06AA8A4C" w14:textId="77777777" w:rsidR="00BE6C6F" w:rsidRPr="0027023E" w:rsidRDefault="00BE6C6F">
      <w:pPr>
        <w:rPr>
          <w:ins w:id="2003" w:author="Brad Scherer" w:date="2017-06-02T14:00:00Z"/>
          <w:rFonts w:asciiTheme="minorHAnsi" w:hAnsiTheme="minorHAnsi"/>
        </w:rPr>
        <w:pPrChange w:id="2004" w:author="Brad Scherer" w:date="2017-06-02T14:00:00Z">
          <w:pPr>
            <w:pStyle w:val="ListParagraph"/>
            <w:numPr>
              <w:numId w:val="9"/>
            </w:numPr>
            <w:ind w:hanging="360"/>
          </w:pPr>
        </w:pPrChange>
      </w:pPr>
    </w:p>
    <w:p w14:paraId="316AE6F4" w14:textId="77777777" w:rsidR="00BE6C6F" w:rsidRPr="0027023E" w:rsidRDefault="00BE6C6F">
      <w:pPr>
        <w:rPr>
          <w:rFonts w:asciiTheme="minorHAnsi" w:hAnsiTheme="minorHAnsi"/>
          <w:rPrChange w:id="2005" w:author="Brad Scherer" w:date="2017-06-20T16:40:00Z">
            <w:rPr/>
          </w:rPrChange>
        </w:rPr>
        <w:pPrChange w:id="2006" w:author="Brad Scherer" w:date="2017-06-02T14:00:00Z">
          <w:pPr>
            <w:pStyle w:val="ListParagraph"/>
            <w:numPr>
              <w:numId w:val="9"/>
            </w:numPr>
            <w:ind w:hanging="360"/>
          </w:pPr>
        </w:pPrChange>
      </w:pPr>
    </w:p>
    <w:p w14:paraId="3BBD4AC4" w14:textId="09509CF0" w:rsidR="00F90C32" w:rsidRPr="0027023E" w:rsidRDefault="00F90C32">
      <w:pPr>
        <w:rPr>
          <w:del w:id="2007" w:author="Jack Fenimore" w:date="2017-06-05T18:04:00Z"/>
          <w:rFonts w:asciiTheme="minorHAnsi" w:hAnsiTheme="minorHAnsi"/>
        </w:rPr>
      </w:pPr>
      <w:del w:id="2008" w:author="Jack Fenimore" w:date="2017-06-05T18:04:00Z">
        <w:r w:rsidRPr="0027023E">
          <w:rPr>
            <w:rFonts w:asciiTheme="minorHAnsi" w:hAnsiTheme="minorHAnsi"/>
          </w:rPr>
          <w:delText>SCRATCH PAD/ToDo:</w:delText>
        </w:r>
      </w:del>
    </w:p>
    <w:p w14:paraId="15F8C45C" w14:textId="6F216B6C" w:rsidR="00F90C32" w:rsidRPr="0027023E" w:rsidRDefault="00F90C32">
      <w:pPr>
        <w:pStyle w:val="ListParagraph"/>
        <w:rPr>
          <w:ins w:id="2009" w:author="Brad Scherer" w:date="2017-06-02T14:01:00Z"/>
          <w:del w:id="2010" w:author="Jack Fenimore" w:date="2017-06-05T18:04:00Z"/>
          <w:rFonts w:asciiTheme="minorHAnsi" w:hAnsiTheme="minorHAnsi"/>
        </w:rPr>
      </w:pPr>
      <w:del w:id="2011" w:author="Jack Fenimore" w:date="2017-06-05T18:04:00Z">
        <w:r w:rsidRPr="0027023E">
          <w:rPr>
            <w:rFonts w:asciiTheme="minorHAnsi" w:hAnsiTheme="minorHAnsi"/>
          </w:rPr>
          <w:delText>Trusted IP</w:delText>
        </w:r>
      </w:del>
    </w:p>
    <w:p w14:paraId="7AAC4500" w14:textId="70231122" w:rsidR="009C4143" w:rsidRPr="0027023E" w:rsidRDefault="009C4143" w:rsidP="001306DF">
      <w:pPr>
        <w:pStyle w:val="ListParagraph"/>
        <w:rPr>
          <w:ins w:id="2012" w:author="Brad Scherer" w:date="2017-06-02T14:01:00Z"/>
          <w:del w:id="2013" w:author="Jack Fenimore" w:date="2017-06-05T18:04:00Z"/>
          <w:rFonts w:asciiTheme="minorHAnsi" w:hAnsiTheme="minorHAnsi"/>
        </w:rPr>
      </w:pPr>
    </w:p>
    <w:p w14:paraId="62E466DB" w14:textId="3A7D56D2" w:rsidR="009C4143" w:rsidRPr="0027023E" w:rsidRDefault="009C4143">
      <w:pPr>
        <w:pStyle w:val="ListParagraph"/>
        <w:rPr>
          <w:del w:id="2014" w:author="Jack Fenimore" w:date="2017-06-05T18:04:00Z"/>
          <w:rFonts w:asciiTheme="minorHAnsi" w:hAnsiTheme="minorHAnsi"/>
        </w:rPr>
      </w:pPr>
      <w:ins w:id="2015" w:author="Brad Scherer" w:date="2017-06-02T14:01:00Z">
        <w:del w:id="2016" w:author="Jack Fenimore" w:date="2017-06-05T18:04:00Z">
          <w:r w:rsidRPr="0027023E">
            <w:rPr>
              <w:rFonts w:asciiTheme="minorHAnsi" w:hAnsiTheme="minorHAnsi"/>
            </w:rPr>
            <w:delText xml:space="preserve">Add IPI – profile addition. – review logs etc. </w:delText>
          </w:r>
        </w:del>
      </w:ins>
    </w:p>
    <w:p w14:paraId="629CB302" w14:textId="1797EC71" w:rsidR="6E2D234E" w:rsidRPr="0027023E" w:rsidRDefault="6E2D234E">
      <w:pPr>
        <w:pStyle w:val="ListParagraph"/>
        <w:rPr>
          <w:del w:id="2017" w:author="Jack Fenimore" w:date="2017-06-05T18:04:00Z"/>
          <w:rFonts w:asciiTheme="minorHAnsi" w:hAnsiTheme="minorHAnsi"/>
          <w:rPrChange w:id="2018" w:author="Brad Scherer" w:date="2017-06-20T16:40:00Z">
            <w:rPr>
              <w:del w:id="2019" w:author="Jack Fenimore" w:date="2017-06-05T18:04:00Z"/>
            </w:rPr>
          </w:rPrChange>
        </w:rPr>
        <w:pPrChange w:id="2020" w:author="Joshua Murray" w:date="2017-06-02T14:15:00Z">
          <w:pPr/>
        </w:pPrChange>
      </w:pPr>
    </w:p>
    <w:p w14:paraId="700498AE" w14:textId="737C37D1" w:rsidR="6E2D234E" w:rsidRPr="0027023E" w:rsidRDefault="6E2D234E">
      <w:pPr>
        <w:pStyle w:val="ListParagraph"/>
        <w:rPr>
          <w:rFonts w:asciiTheme="minorHAnsi" w:hAnsiTheme="minorHAnsi"/>
          <w:rPrChange w:id="2021" w:author="Brad Scherer" w:date="2017-06-20T16:40:00Z">
            <w:rPr/>
          </w:rPrChange>
        </w:rPr>
        <w:pPrChange w:id="2022" w:author="Joshua Murray" w:date="2017-06-02T14:15:00Z">
          <w:pPr/>
        </w:pPrChange>
      </w:pPr>
    </w:p>
    <w:p w14:paraId="312AB267" w14:textId="269C26A6" w:rsidR="6E2D234E" w:rsidRPr="0027023E" w:rsidRDefault="001D5D97">
      <w:pPr>
        <w:pStyle w:val="F5HChapter"/>
        <w:pageBreakBefore/>
        <w:pBdr>
          <w:top w:val="none" w:sz="0" w:space="0" w:color="auto"/>
          <w:left w:val="none" w:sz="0" w:space="0" w:color="auto"/>
          <w:bottom w:val="none" w:sz="0" w:space="0" w:color="auto"/>
          <w:right w:val="none" w:sz="0" w:space="0" w:color="auto"/>
        </w:pBdr>
        <w:shd w:val="clear" w:color="auto" w:fill="auto"/>
        <w:rPr>
          <w:rFonts w:asciiTheme="minorHAnsi" w:hAnsiTheme="minorHAnsi"/>
          <w:b/>
          <w:bCs/>
          <w:sz w:val="40"/>
          <w:szCs w:val="40"/>
          <w:rPrChange w:id="2023" w:author="Brad Scherer" w:date="2017-06-20T16:40:00Z">
            <w:rPr/>
          </w:rPrChange>
        </w:rPr>
        <w:pPrChange w:id="2024" w:author="Chad Jenison" w:date="2017-06-07T16:56:00Z">
          <w:pPr>
            <w:pStyle w:val="F5HChapter"/>
            <w:pBdr>
              <w:top w:val="none" w:sz="0" w:space="0" w:color="auto"/>
              <w:left w:val="none" w:sz="0" w:space="0" w:color="auto"/>
              <w:bottom w:val="none" w:sz="0" w:space="0" w:color="auto"/>
              <w:right w:val="none" w:sz="0" w:space="0" w:color="auto"/>
            </w:pBdr>
            <w:shd w:val="clear" w:color="auto" w:fill="auto"/>
          </w:pPr>
        </w:pPrChange>
      </w:pPr>
      <w:r w:rsidRPr="0027023E">
        <w:rPr>
          <w:rFonts w:asciiTheme="minorHAnsi" w:hAnsiTheme="minorHAnsi"/>
          <w:color w:val="7F7F7F" w:themeColor="text1" w:themeTint="80"/>
        </w:rPr>
        <w:lastRenderedPageBreak/>
        <w:t>Exercise 4 – Proactive Bot Defense</w:t>
      </w:r>
    </w:p>
    <w:p w14:paraId="0096A860" w14:textId="77777777" w:rsidR="00890C82" w:rsidRPr="0027023E" w:rsidRDefault="00890C82">
      <w:pPr>
        <w:pStyle w:val="F5H2"/>
        <w:rPr>
          <w:ins w:id="2025" w:author="Joshua Murray" w:date="2017-06-03T23:47:00Z"/>
          <w:rFonts w:asciiTheme="minorHAnsi" w:hAnsiTheme="minorHAnsi"/>
          <w:color w:val="000000" w:themeColor="text1"/>
        </w:rPr>
      </w:pPr>
      <w:bookmarkStart w:id="2026" w:name="_Toc484532088"/>
      <w:ins w:id="2027" w:author="Joshua Murray" w:date="2017-06-03T23:47:00Z">
        <w:r w:rsidRPr="0027023E">
          <w:rPr>
            <w:rFonts w:asciiTheme="minorHAnsi" w:hAnsiTheme="minorHAnsi"/>
            <w:color w:val="000000" w:themeColor="text1"/>
          </w:rPr>
          <w:t>Objective:</w:t>
        </w:r>
        <w:bookmarkEnd w:id="2026"/>
      </w:ins>
    </w:p>
    <w:p w14:paraId="62642300" w14:textId="77777777" w:rsidR="005912C2" w:rsidRPr="0027023E" w:rsidRDefault="004515A3">
      <w:pPr>
        <w:pStyle w:val="F5B1"/>
        <w:contextualSpacing/>
        <w:rPr>
          <w:rFonts w:asciiTheme="minorHAnsi" w:hAnsiTheme="minorHAnsi"/>
          <w:rPrChange w:id="2028" w:author="Brad Scherer" w:date="2017-06-20T16:40:00Z">
            <w:rPr/>
          </w:rPrChange>
        </w:rPr>
      </w:pPr>
      <w:ins w:id="2029" w:author="Joshua Murray" w:date="2017-06-03T23:48:00Z">
        <w:r w:rsidRPr="0027023E">
          <w:rPr>
            <w:rFonts w:asciiTheme="minorHAnsi" w:hAnsiTheme="minorHAnsi"/>
          </w:rPr>
          <w:t xml:space="preserve">Create a </w:t>
        </w:r>
      </w:ins>
      <w:proofErr w:type="spellStart"/>
      <w:ins w:id="2030" w:author="Joshua Murray" w:date="2017-06-04T01:55:00Z">
        <w:r w:rsidR="005912C2" w:rsidRPr="0027023E">
          <w:rPr>
            <w:rFonts w:asciiTheme="minorHAnsi" w:hAnsiTheme="minorHAnsi"/>
          </w:rPr>
          <w:t>DoS</w:t>
        </w:r>
        <w:proofErr w:type="spellEnd"/>
        <w:r w:rsidR="005912C2" w:rsidRPr="0027023E">
          <w:rPr>
            <w:rFonts w:asciiTheme="minorHAnsi" w:hAnsiTheme="minorHAnsi"/>
          </w:rPr>
          <w:t xml:space="preserve"> profile</w:t>
        </w:r>
      </w:ins>
    </w:p>
    <w:p w14:paraId="2EC616A2" w14:textId="4B654AA8" w:rsidR="00890C82" w:rsidRPr="0027023E" w:rsidRDefault="005912C2">
      <w:pPr>
        <w:pStyle w:val="F5B1"/>
        <w:contextualSpacing/>
        <w:rPr>
          <w:ins w:id="2031" w:author="Joshua Murray" w:date="2017-06-04T01:55:00Z"/>
          <w:rFonts w:asciiTheme="minorHAnsi" w:hAnsiTheme="minorHAnsi"/>
        </w:rPr>
      </w:pPr>
      <w:ins w:id="2032" w:author="Joshua Murray" w:date="2017-06-04T01:55:00Z">
        <w:r w:rsidRPr="0027023E">
          <w:rPr>
            <w:rFonts w:asciiTheme="minorHAnsi" w:hAnsiTheme="minorHAnsi"/>
          </w:rPr>
          <w:t>Enable proactive</w:t>
        </w:r>
      </w:ins>
      <w:ins w:id="2033" w:author="Joshua Murray" w:date="2017-06-03T23:48:00Z">
        <w:r w:rsidR="004515A3" w:rsidRPr="0027023E">
          <w:rPr>
            <w:rFonts w:asciiTheme="minorHAnsi" w:hAnsiTheme="minorHAnsi"/>
          </w:rPr>
          <w:t xml:space="preserve"> bot defense</w:t>
        </w:r>
      </w:ins>
    </w:p>
    <w:p w14:paraId="1549CDB5" w14:textId="5772E88F" w:rsidR="005912C2" w:rsidRPr="0027023E" w:rsidRDefault="005912C2">
      <w:pPr>
        <w:pStyle w:val="F5B1"/>
        <w:contextualSpacing/>
        <w:rPr>
          <w:ins w:id="2034" w:author="Joshua Murray" w:date="2017-06-03T23:55:00Z"/>
          <w:rFonts w:asciiTheme="minorHAnsi" w:hAnsiTheme="minorHAnsi"/>
        </w:rPr>
      </w:pPr>
      <w:ins w:id="2035" w:author="Joshua Murray" w:date="2017-06-04T01:55:00Z">
        <w:r w:rsidRPr="0027023E">
          <w:rPr>
            <w:rFonts w:asciiTheme="minorHAnsi" w:hAnsiTheme="minorHAnsi"/>
          </w:rPr>
          <w:t>Apply the policy to the appropriate virtual server</w:t>
        </w:r>
      </w:ins>
    </w:p>
    <w:p w14:paraId="61DF2628" w14:textId="543A32A6" w:rsidR="004515A3" w:rsidRPr="0027023E" w:rsidRDefault="00AB5E2D">
      <w:pPr>
        <w:pStyle w:val="F5B1"/>
        <w:contextualSpacing/>
        <w:rPr>
          <w:ins w:id="2036" w:author="Joshua Murray" w:date="2017-06-03T23:47:00Z"/>
          <w:rFonts w:asciiTheme="minorHAnsi" w:hAnsiTheme="minorHAnsi"/>
        </w:rPr>
      </w:pPr>
      <w:ins w:id="2037" w:author="Joshua Murray" w:date="2017-06-03T23:56:00Z">
        <w:r w:rsidRPr="0027023E">
          <w:rPr>
            <w:rFonts w:asciiTheme="minorHAnsi" w:hAnsiTheme="minorHAnsi"/>
          </w:rPr>
          <w:t>Validate that the policy is working as expected</w:t>
        </w:r>
      </w:ins>
    </w:p>
    <w:p w14:paraId="71F51A9F" w14:textId="779A61E1" w:rsidR="00890C82" w:rsidRPr="0027023E" w:rsidRDefault="00890C82">
      <w:pPr>
        <w:pStyle w:val="F5B1"/>
        <w:contextualSpacing/>
        <w:rPr>
          <w:ins w:id="2038" w:author="Joshua Murray" w:date="2017-06-03T23:47:00Z"/>
          <w:rFonts w:asciiTheme="minorHAnsi" w:hAnsiTheme="minorHAnsi"/>
        </w:rPr>
      </w:pPr>
      <w:ins w:id="2039" w:author="Joshua Murray" w:date="2017-06-03T23:47:00Z">
        <w:r w:rsidRPr="0027023E">
          <w:rPr>
            <w:rFonts w:asciiTheme="minorHAnsi" w:hAnsiTheme="minorHAnsi"/>
          </w:rPr>
          <w:t xml:space="preserve">Estimated time for completion: </w:t>
        </w:r>
      </w:ins>
      <w:ins w:id="2040" w:author="Joshua Murray" w:date="2017-06-05T12:27:00Z">
        <w:r w:rsidR="000F64DD" w:rsidRPr="0027023E">
          <w:rPr>
            <w:rFonts w:asciiTheme="minorHAnsi" w:hAnsiTheme="minorHAnsi"/>
            <w:b/>
            <w:bCs/>
          </w:rPr>
          <w:t>20</w:t>
        </w:r>
      </w:ins>
      <w:ins w:id="2041" w:author="Joshua Murray" w:date="2017-06-03T23:47:00Z">
        <w:r w:rsidRPr="0027023E">
          <w:rPr>
            <w:rFonts w:asciiTheme="minorHAnsi" w:hAnsiTheme="minorHAnsi"/>
            <w:b/>
            <w:bCs/>
          </w:rPr>
          <w:t xml:space="preserve"> minutes</w:t>
        </w:r>
      </w:ins>
    </w:p>
    <w:p w14:paraId="5D12F38B" w14:textId="77777777" w:rsidR="00937934" w:rsidRPr="0027023E" w:rsidRDefault="00937934">
      <w:pPr>
        <w:pStyle w:val="F5H2"/>
        <w:ind w:left="0" w:firstLine="0"/>
        <w:rPr>
          <w:rFonts w:asciiTheme="minorHAnsi" w:hAnsiTheme="minorHAnsi"/>
          <w:color w:val="000000" w:themeColor="text1"/>
          <w:rPrChange w:id="2042" w:author="Brad Scherer" w:date="2017-06-20T16:40:00Z">
            <w:rPr/>
          </w:rPrChange>
        </w:rPr>
        <w:pPrChange w:id="2043" w:author="Chad Jenison" w:date="2017-06-07T16:56:00Z">
          <w:pPr>
            <w:pStyle w:val="F5H2"/>
          </w:pPr>
        </w:pPrChange>
      </w:pPr>
      <w:bookmarkStart w:id="2044" w:name="_Toc484532089"/>
      <w:ins w:id="2045" w:author="Joshua Murray" w:date="2017-06-03T23:58:00Z">
        <w:r w:rsidRPr="0027023E">
          <w:rPr>
            <w:rFonts w:asciiTheme="minorHAnsi" w:hAnsiTheme="minorHAnsi"/>
            <w:color w:val="000000" w:themeColor="text1"/>
          </w:rPr>
          <w:t>Create Policy</w:t>
        </w:r>
      </w:ins>
      <w:bookmarkEnd w:id="2044"/>
    </w:p>
    <w:p w14:paraId="63598AA2" w14:textId="0D2FDFB0" w:rsidR="008C2701" w:rsidRPr="0027023E" w:rsidRDefault="008C2701">
      <w:pPr>
        <w:numPr>
          <w:ilvl w:val="0"/>
          <w:numId w:val="54"/>
        </w:numPr>
        <w:shd w:val="clear" w:color="auto" w:fill="FCFCFC"/>
        <w:spacing w:before="100" w:beforeAutospacing="1" w:after="100" w:afterAutospacing="1" w:line="360" w:lineRule="atLeast"/>
        <w:rPr>
          <w:ins w:id="2046" w:author="Brad Scherer [2]" w:date="2017-06-06T00:06:00Z"/>
          <w:rFonts w:asciiTheme="minorHAnsi" w:eastAsia="Times New Roman" w:hAnsiTheme="minorHAnsi"/>
          <w:color w:val="404040"/>
        </w:rPr>
        <w:pPrChange w:id="2047" w:author="Chad Jenison" w:date="2017-06-07T16:56:00Z">
          <w:pPr>
            <w:numPr>
              <w:numId w:val="54"/>
            </w:numPr>
            <w:shd w:val="clear" w:color="auto" w:fill="FCFCFC"/>
            <w:ind w:left="720" w:hanging="360"/>
          </w:pPr>
        </w:pPrChange>
      </w:pPr>
      <w:ins w:id="2048" w:author="Brad Scherer [2]" w:date="2017-06-06T00:05:00Z">
        <w:r w:rsidRPr="00B00740">
          <w:rPr>
            <w:rFonts w:asciiTheme="minorHAnsi" w:eastAsia="Times New Roman" w:hAnsiTheme="minorHAnsi"/>
            <w:color w:val="FF0000"/>
            <w:rPrChange w:id="2049" w:author="Brad Scherer" w:date="2017-06-20T16:56:00Z">
              <w:rPr>
                <w:rFonts w:asciiTheme="minorHAnsi" w:eastAsia="Times New Roman" w:hAnsiTheme="minorHAnsi"/>
                <w:color w:val="404040"/>
              </w:rPr>
            </w:rPrChange>
          </w:rPr>
          <w:t>IMPORTANT</w:t>
        </w:r>
        <w:r w:rsidRPr="0027023E">
          <w:rPr>
            <w:rFonts w:asciiTheme="minorHAnsi" w:eastAsia="Times New Roman" w:hAnsiTheme="minorHAnsi"/>
            <w:color w:val="404040"/>
          </w:rPr>
          <w:t xml:space="preserve"> </w:t>
        </w:r>
        <w:del w:id="2050" w:author="Brad Scherer" w:date="2017-06-20T17:37:00Z">
          <w:r w:rsidRPr="0027023E" w:rsidDel="00E95A4F">
            <w:rPr>
              <w:rFonts w:asciiTheme="minorHAnsi" w:eastAsia="Times New Roman" w:hAnsiTheme="minorHAnsi"/>
              <w:color w:val="404040"/>
            </w:rPr>
            <w:delText>-</w:delText>
          </w:r>
        </w:del>
      </w:ins>
      <w:ins w:id="2051" w:author="Brad Scherer" w:date="2017-06-20T17:37:00Z">
        <w:r w:rsidR="00E95A4F">
          <w:rPr>
            <w:rFonts w:asciiTheme="minorHAnsi" w:eastAsia="Times New Roman" w:hAnsiTheme="minorHAnsi"/>
            <w:color w:val="404040"/>
          </w:rPr>
          <w:t>–</w:t>
        </w:r>
      </w:ins>
      <w:ins w:id="2052" w:author="Brad Scherer [2]" w:date="2017-06-06T00:05:00Z">
        <w:r w:rsidRPr="0027023E">
          <w:rPr>
            <w:rFonts w:asciiTheme="minorHAnsi" w:eastAsia="Times New Roman" w:hAnsiTheme="minorHAnsi"/>
            <w:color w:val="404040"/>
          </w:rPr>
          <w:t xml:space="preserve"> </w:t>
        </w:r>
      </w:ins>
      <w:ins w:id="2053" w:author="Brad Scherer" w:date="2017-06-20T17:37:00Z">
        <w:r w:rsidR="00E95A4F">
          <w:rPr>
            <w:rFonts w:asciiTheme="minorHAnsi" w:eastAsia="Times New Roman" w:hAnsiTheme="minorHAnsi"/>
            <w:color w:val="404040"/>
          </w:rPr>
          <w:t xml:space="preserve">To clearly demonstrate just </w:t>
        </w:r>
      </w:ins>
      <w:ins w:id="2054" w:author="Joshua Murray" w:date="2017-06-05T17:47:00Z">
        <w:del w:id="2055" w:author="Brad Scherer" w:date="2017-06-20T17:37:00Z">
          <w:r w:rsidR="009E369C" w:rsidRPr="0027023E" w:rsidDel="00E95A4F">
            <w:rPr>
              <w:rFonts w:asciiTheme="minorHAnsi" w:eastAsia="Times New Roman" w:hAnsiTheme="minorHAnsi"/>
              <w:color w:val="404040"/>
            </w:rPr>
            <w:delText xml:space="preserve">Prior to creating </w:delText>
          </w:r>
        </w:del>
        <w:r w:rsidR="009E369C" w:rsidRPr="0027023E">
          <w:rPr>
            <w:rFonts w:asciiTheme="minorHAnsi" w:eastAsia="Times New Roman" w:hAnsiTheme="minorHAnsi"/>
            <w:color w:val="404040"/>
          </w:rPr>
          <w:t xml:space="preserve">the Bot </w:t>
        </w:r>
      </w:ins>
      <w:ins w:id="2056" w:author="Joshua Murray" w:date="2017-06-05T17:48:00Z">
        <w:r w:rsidR="009E369C" w:rsidRPr="0027023E">
          <w:rPr>
            <w:rFonts w:asciiTheme="minorHAnsi" w:eastAsia="Times New Roman" w:hAnsiTheme="minorHAnsi"/>
            <w:color w:val="404040"/>
          </w:rPr>
          <w:t>Defense profile</w:t>
        </w:r>
        <w:del w:id="2057" w:author="Brad Scherer [2]" w:date="2017-06-06T00:06:00Z">
          <w:r w:rsidR="009E369C" w:rsidRPr="0027023E" w:rsidDel="008C2701">
            <w:rPr>
              <w:rFonts w:asciiTheme="minorHAnsi" w:eastAsia="Times New Roman" w:hAnsiTheme="minorHAnsi"/>
              <w:color w:val="404040"/>
            </w:rPr>
            <w:delText xml:space="preserve">, run the following command </w:delText>
          </w:r>
        </w:del>
      </w:ins>
      <w:ins w:id="2058" w:author="Joshua Murray" w:date="2017-06-05T17:49:00Z">
        <w:del w:id="2059" w:author="Brad Scherer [2]" w:date="2017-06-06T00:06:00Z">
          <w:r w:rsidR="009E369C" w:rsidRPr="0027023E" w:rsidDel="008C2701">
            <w:rPr>
              <w:rFonts w:asciiTheme="minorHAnsi" w:eastAsia="Times New Roman" w:hAnsiTheme="minorHAnsi"/>
              <w:color w:val="404040"/>
            </w:rPr>
            <w:delText xml:space="preserve">from the command line </w:delText>
          </w:r>
        </w:del>
      </w:ins>
      <w:ins w:id="2060" w:author="Joshua Murray" w:date="2017-06-05T17:48:00Z">
        <w:del w:id="2061" w:author="Brad Scherer [2]" w:date="2017-06-06T00:06:00Z">
          <w:r w:rsidR="009E369C" w:rsidRPr="0027023E" w:rsidDel="008C2701">
            <w:rPr>
              <w:rFonts w:asciiTheme="minorHAnsi" w:eastAsia="Times New Roman" w:hAnsiTheme="minorHAnsi"/>
              <w:color w:val="404040"/>
            </w:rPr>
            <w:delText>to ensure that you can successfully curl</w:delText>
          </w:r>
        </w:del>
      </w:ins>
      <w:ins w:id="2062" w:author="Brad Scherer [2]" w:date="2017-06-06T00:06:00Z">
        <w:r w:rsidRPr="0027023E">
          <w:rPr>
            <w:rFonts w:asciiTheme="minorHAnsi" w:eastAsia="Times New Roman" w:hAnsiTheme="minorHAnsi"/>
            <w:color w:val="404040"/>
          </w:rPr>
          <w:t xml:space="preserve">, please </w:t>
        </w:r>
        <w:del w:id="2063" w:author="Brad Scherer" w:date="2017-06-20T17:38:00Z">
          <w:r w:rsidRPr="00B00740" w:rsidDel="00E95A4F">
            <w:rPr>
              <w:rFonts w:asciiTheme="minorHAnsi" w:eastAsia="Times New Roman" w:hAnsiTheme="minorHAnsi"/>
              <w:b/>
              <w:color w:val="FF0000"/>
              <w:rPrChange w:id="2064" w:author="Brad Scherer" w:date="2017-06-20T16:57:00Z">
                <w:rPr>
                  <w:rFonts w:asciiTheme="minorHAnsi" w:eastAsia="Times New Roman" w:hAnsiTheme="minorHAnsi"/>
                  <w:color w:val="404040"/>
                </w:rPr>
              </w:rPrChange>
            </w:rPr>
            <w:delText>remove</w:delText>
          </w:r>
        </w:del>
      </w:ins>
      <w:ins w:id="2065" w:author="Brad Scherer" w:date="2017-06-20T17:38:00Z">
        <w:r w:rsidR="00E95A4F">
          <w:rPr>
            <w:rFonts w:asciiTheme="minorHAnsi" w:eastAsia="Times New Roman" w:hAnsiTheme="minorHAnsi"/>
            <w:b/>
            <w:color w:val="FF0000"/>
          </w:rPr>
          <w:t>disable</w:t>
        </w:r>
      </w:ins>
      <w:ins w:id="2066" w:author="Brad Scherer [2]" w:date="2017-06-06T00:06:00Z">
        <w:r w:rsidRPr="00B00740">
          <w:rPr>
            <w:rFonts w:asciiTheme="minorHAnsi" w:eastAsia="Times New Roman" w:hAnsiTheme="minorHAnsi"/>
            <w:b/>
            <w:color w:val="FF0000"/>
            <w:rPrChange w:id="2067" w:author="Brad Scherer" w:date="2017-06-20T16:57:00Z">
              <w:rPr>
                <w:rFonts w:asciiTheme="minorHAnsi" w:eastAsia="Times New Roman" w:hAnsiTheme="minorHAnsi"/>
                <w:color w:val="404040"/>
              </w:rPr>
            </w:rPrChange>
          </w:rPr>
          <w:t xml:space="preserve"> the Application Security Policy from the </w:t>
        </w:r>
      </w:ins>
      <w:ins w:id="2068" w:author="Joshua Murray" w:date="2017-06-05T17:48:00Z">
        <w:r w:rsidR="009E369C" w:rsidRPr="00B00740">
          <w:rPr>
            <w:rFonts w:asciiTheme="minorHAnsi" w:eastAsia="Times New Roman" w:hAnsiTheme="minorHAnsi"/>
            <w:b/>
            <w:color w:val="FF0000"/>
            <w:rPrChange w:id="2069" w:author="Brad Scherer" w:date="2017-06-20T16:57:00Z">
              <w:rPr>
                <w:rFonts w:asciiTheme="minorHAnsi" w:eastAsia="Times New Roman" w:hAnsiTheme="minorHAnsi"/>
                <w:color w:val="404040"/>
              </w:rPr>
            </w:rPrChange>
          </w:rPr>
          <w:t xml:space="preserve"> </w:t>
        </w:r>
      </w:ins>
      <w:ins w:id="2070" w:author="Joshua Murray" w:date="2017-06-05T17:49:00Z">
        <w:r w:rsidR="009E369C" w:rsidRPr="00B00740">
          <w:rPr>
            <w:rFonts w:asciiTheme="minorHAnsi" w:hAnsiTheme="minorHAnsi"/>
            <w:b/>
            <w:color w:val="FF0000"/>
            <w:rPrChange w:id="2071" w:author="Brad Scherer" w:date="2017-06-20T16:57:00Z">
              <w:rPr>
                <w:rFonts w:asciiTheme="minorHAnsi" w:eastAsia="Times New Roman" w:hAnsiTheme="minorHAnsi"/>
                <w:color w:val="404040"/>
              </w:rPr>
            </w:rPrChange>
          </w:rPr>
          <w:fldChar w:fldCharType="begin"/>
        </w:r>
        <w:r w:rsidR="009E369C" w:rsidRPr="00B00740">
          <w:rPr>
            <w:rFonts w:asciiTheme="minorHAnsi" w:eastAsia="Times New Roman" w:hAnsiTheme="minorHAnsi"/>
            <w:b/>
            <w:color w:val="FF0000"/>
            <w:rPrChange w:id="2072" w:author="Brad Scherer" w:date="2017-06-20T16:57:00Z">
              <w:rPr>
                <w:rFonts w:asciiTheme="minorHAnsi" w:eastAsia="Times New Roman" w:hAnsiTheme="minorHAnsi"/>
                <w:color w:val="404040"/>
              </w:rPr>
            </w:rPrChange>
          </w:rPr>
          <w:instrText xml:space="preserve"> HYPERLINK "</w:instrText>
        </w:r>
      </w:ins>
      <w:ins w:id="2073" w:author="Joshua Murray" w:date="2017-06-05T17:48:00Z">
        <w:r w:rsidR="009E369C" w:rsidRPr="00B00740">
          <w:rPr>
            <w:rFonts w:asciiTheme="minorHAnsi" w:eastAsia="Times New Roman" w:hAnsiTheme="minorHAnsi"/>
            <w:b/>
            <w:color w:val="FF0000"/>
            <w:rPrChange w:id="2074" w:author="Brad Scherer" w:date="2017-06-20T16:57:00Z">
              <w:rPr>
                <w:rFonts w:asciiTheme="minorHAnsi" w:eastAsia="Times New Roman" w:hAnsiTheme="minorHAnsi"/>
                <w:color w:val="404040"/>
              </w:rPr>
            </w:rPrChange>
          </w:rPr>
          <w:instrText>https://hackazon.f5demo.com</w:instrText>
        </w:r>
      </w:ins>
      <w:ins w:id="2075" w:author="Joshua Murray" w:date="2017-06-05T17:49:00Z">
        <w:r w:rsidR="009E369C" w:rsidRPr="00B00740">
          <w:rPr>
            <w:rFonts w:asciiTheme="minorHAnsi" w:eastAsia="Times New Roman" w:hAnsiTheme="minorHAnsi"/>
            <w:b/>
            <w:color w:val="FF0000"/>
            <w:rPrChange w:id="2076" w:author="Brad Scherer" w:date="2017-06-20T16:57:00Z">
              <w:rPr>
                <w:rFonts w:asciiTheme="minorHAnsi" w:eastAsia="Times New Roman" w:hAnsiTheme="minorHAnsi"/>
                <w:color w:val="404040"/>
              </w:rPr>
            </w:rPrChange>
          </w:rPr>
          <w:instrText xml:space="preserve">" </w:instrText>
        </w:r>
        <w:r w:rsidR="009E369C" w:rsidRPr="00B00740">
          <w:rPr>
            <w:rFonts w:asciiTheme="minorHAnsi" w:eastAsia="Times New Roman" w:hAnsiTheme="minorHAnsi"/>
            <w:b/>
            <w:color w:val="FF0000"/>
            <w:rPrChange w:id="2077" w:author="Brad Scherer" w:date="2017-06-20T16:57:00Z">
              <w:rPr>
                <w:rFonts w:asciiTheme="minorHAnsi" w:eastAsia="Times New Roman" w:hAnsiTheme="minorHAnsi"/>
                <w:color w:val="404040"/>
              </w:rPr>
            </w:rPrChange>
          </w:rPr>
          <w:fldChar w:fldCharType="separate"/>
        </w:r>
      </w:ins>
      <w:ins w:id="2078" w:author="Joshua Murray" w:date="2017-06-05T17:48:00Z">
        <w:del w:id="2079" w:author="Brad Scherer [2]" w:date="2017-06-06T00:06:00Z">
          <w:r w:rsidR="009E369C" w:rsidRPr="00B00740" w:rsidDel="008C2701">
            <w:rPr>
              <w:rStyle w:val="Hyperlink"/>
              <w:rFonts w:asciiTheme="minorHAnsi" w:eastAsia="Times New Roman" w:hAnsiTheme="minorHAnsi"/>
              <w:b/>
              <w:color w:val="FF0000"/>
              <w:rPrChange w:id="2080" w:author="Brad Scherer" w:date="2017-06-20T16:57:00Z">
                <w:rPr>
                  <w:rStyle w:val="Hyperlink"/>
                  <w:rFonts w:asciiTheme="minorHAnsi" w:eastAsia="Times New Roman" w:hAnsiTheme="minorHAnsi"/>
                </w:rPr>
              </w:rPrChange>
            </w:rPr>
            <w:delText>https://</w:delText>
          </w:r>
        </w:del>
        <w:r w:rsidR="009E369C" w:rsidRPr="00B00740">
          <w:rPr>
            <w:rStyle w:val="Hyperlink"/>
            <w:rFonts w:asciiTheme="minorHAnsi" w:eastAsia="Times New Roman" w:hAnsiTheme="minorHAnsi"/>
            <w:b/>
            <w:color w:val="FF0000"/>
            <w:rPrChange w:id="2081" w:author="Brad Scherer" w:date="2017-06-20T16:57:00Z">
              <w:rPr>
                <w:rStyle w:val="Hyperlink"/>
                <w:rFonts w:asciiTheme="minorHAnsi" w:eastAsia="Times New Roman" w:hAnsiTheme="minorHAnsi"/>
              </w:rPr>
            </w:rPrChange>
          </w:rPr>
          <w:t>hackazon.f5demo.com</w:t>
        </w:r>
      </w:ins>
      <w:ins w:id="2082" w:author="Joshua Murray" w:date="2017-06-05T17:49:00Z">
        <w:r w:rsidR="009E369C" w:rsidRPr="00B00740">
          <w:rPr>
            <w:rFonts w:asciiTheme="minorHAnsi" w:eastAsia="Times New Roman" w:hAnsiTheme="minorHAnsi"/>
            <w:b/>
            <w:color w:val="FF0000"/>
            <w:rPrChange w:id="2083" w:author="Brad Scherer" w:date="2017-06-20T16:57:00Z">
              <w:rPr>
                <w:rFonts w:asciiTheme="minorHAnsi" w:eastAsia="Times New Roman" w:hAnsiTheme="minorHAnsi"/>
                <w:color w:val="404040"/>
              </w:rPr>
            </w:rPrChange>
          </w:rPr>
          <w:fldChar w:fldCharType="end"/>
        </w:r>
      </w:ins>
      <w:ins w:id="2084" w:author="Brad Scherer [2]" w:date="2017-06-06T00:06:00Z">
        <w:r w:rsidRPr="00B00740">
          <w:rPr>
            <w:rFonts w:asciiTheme="minorHAnsi" w:eastAsia="Times New Roman" w:hAnsiTheme="minorHAnsi"/>
            <w:b/>
            <w:color w:val="FF0000"/>
            <w:rPrChange w:id="2085" w:author="Brad Scherer" w:date="2017-06-20T16:57:00Z">
              <w:rPr>
                <w:rFonts w:asciiTheme="minorHAnsi" w:eastAsia="Times New Roman" w:hAnsiTheme="minorHAnsi"/>
                <w:color w:val="404040"/>
              </w:rPr>
            </w:rPrChange>
          </w:rPr>
          <w:t>_https_vs virtual server</w:t>
        </w:r>
      </w:ins>
      <w:ins w:id="2086" w:author="Brad Scherer" w:date="2017-06-20T16:57:00Z">
        <w:r w:rsidR="00B00740" w:rsidRPr="00B00740">
          <w:rPr>
            <w:rStyle w:val="Hyperlink"/>
            <w:rFonts w:asciiTheme="minorHAnsi" w:eastAsia="Times New Roman" w:hAnsiTheme="minorHAnsi"/>
            <w:b/>
            <w:color w:val="FF0000"/>
            <w:u w:val="none"/>
            <w:rPrChange w:id="2087" w:author="Brad Scherer" w:date="2017-06-20T16:57:00Z">
              <w:rPr>
                <w:rStyle w:val="Hyperlink"/>
                <w:rFonts w:asciiTheme="minorHAnsi" w:eastAsia="Times New Roman" w:hAnsiTheme="minorHAnsi"/>
              </w:rPr>
            </w:rPrChange>
          </w:rPr>
          <w:t>!</w:t>
        </w:r>
      </w:ins>
      <w:ins w:id="2088" w:author="Chad Jenison" w:date="2017-06-07T16:56:00Z">
        <w:del w:id="2089" w:author="Brad Scherer" w:date="2017-06-20T16:56:00Z">
          <w:r w:rsidR="5286993E" w:rsidRPr="0027023E" w:rsidDel="00B00740">
            <w:rPr>
              <w:rStyle w:val="Hyperlink"/>
              <w:rFonts w:asciiTheme="minorHAnsi" w:eastAsia="Times New Roman" w:hAnsiTheme="minorHAnsi"/>
              <w:rPrChange w:id="2090" w:author="Brad Scherer" w:date="2017-06-20T16:40:00Z">
                <w:rPr/>
              </w:rPrChange>
            </w:rPr>
            <w:delText>hackazon.f5demo.com</w:delText>
          </w:r>
          <w:r w:rsidR="5286993E" w:rsidRPr="0027023E" w:rsidDel="00B00740">
            <w:rPr>
              <w:rFonts w:asciiTheme="minorHAnsi" w:eastAsia="Times New Roman" w:hAnsiTheme="minorHAnsi"/>
              <w:color w:val="404040" w:themeColor="text1" w:themeTint="BF"/>
              <w:rPrChange w:id="2091" w:author="Brad Scherer" w:date="2017-06-20T16:40:00Z">
                <w:rPr/>
              </w:rPrChange>
            </w:rPr>
            <w:delText>_https_vs virtual server</w:delText>
          </w:r>
        </w:del>
      </w:ins>
    </w:p>
    <w:p w14:paraId="59CF8D80" w14:textId="0431B287" w:rsidR="009E369C" w:rsidRPr="0027023E" w:rsidRDefault="008C2701">
      <w:pPr>
        <w:numPr>
          <w:ilvl w:val="0"/>
          <w:numId w:val="54"/>
        </w:numPr>
        <w:shd w:val="clear" w:color="auto" w:fill="FCFCFC"/>
        <w:spacing w:before="100" w:beforeAutospacing="1" w:after="100" w:afterAutospacing="1" w:line="360" w:lineRule="atLeast"/>
        <w:rPr>
          <w:ins w:id="2092" w:author="Joshua Murray" w:date="2017-06-05T17:48:00Z"/>
          <w:rFonts w:asciiTheme="minorHAnsi" w:eastAsia="Times New Roman" w:hAnsiTheme="minorHAnsi"/>
          <w:color w:val="404040"/>
        </w:rPr>
        <w:pPrChange w:id="2093" w:author="Chad Jenison" w:date="2017-06-07T16:56:00Z">
          <w:pPr>
            <w:numPr>
              <w:numId w:val="54"/>
            </w:numPr>
            <w:shd w:val="clear" w:color="auto" w:fill="FCFCFC"/>
            <w:ind w:left="720" w:hanging="360"/>
          </w:pPr>
        </w:pPrChange>
      </w:pPr>
      <w:ins w:id="2094" w:author="Brad Scherer [2]" w:date="2017-06-06T00:06:00Z">
        <w:r w:rsidRPr="0027023E">
          <w:rPr>
            <w:rFonts w:asciiTheme="minorHAnsi" w:eastAsia="Times New Roman" w:hAnsiTheme="minorHAnsi"/>
            <w:color w:val="404040"/>
          </w:rPr>
          <w:t>Run the following curl command to verify the site is loading without issue from this headless browser</w:t>
        </w:r>
      </w:ins>
      <w:ins w:id="2095" w:author="Joshua Murray" w:date="2017-06-05T17:49:00Z">
        <w:r w:rsidR="009E369C" w:rsidRPr="0027023E">
          <w:rPr>
            <w:rFonts w:asciiTheme="minorHAnsi" w:eastAsia="Times New Roman" w:hAnsiTheme="minorHAnsi"/>
            <w:color w:val="404040"/>
          </w:rPr>
          <w:t>.  If the curl command is not successful</w:t>
        </w:r>
      </w:ins>
      <w:ins w:id="2096" w:author="Brad Scherer [2]" w:date="2017-06-06T00:21:00Z">
        <w:r w:rsidR="00A258A0" w:rsidRPr="0027023E">
          <w:rPr>
            <w:rFonts w:asciiTheme="minorHAnsi" w:eastAsia="Times New Roman" w:hAnsiTheme="minorHAnsi"/>
            <w:color w:val="404040"/>
          </w:rPr>
          <w:t xml:space="preserve"> </w:t>
        </w:r>
        <w:r w:rsidR="00F04658" w:rsidRPr="0027023E">
          <w:rPr>
            <w:rFonts w:asciiTheme="minorHAnsi" w:eastAsia="Times New Roman" w:hAnsiTheme="minorHAnsi"/>
            <w:color w:val="404040"/>
          </w:rPr>
          <w:t>(you are getting a</w:t>
        </w:r>
        <w:r w:rsidR="00A258A0" w:rsidRPr="0027023E">
          <w:rPr>
            <w:rFonts w:asciiTheme="minorHAnsi" w:eastAsia="Times New Roman" w:hAnsiTheme="minorHAnsi"/>
            <w:color w:val="404040"/>
          </w:rPr>
          <w:t xml:space="preserve"> “request rejected” error</w:t>
        </w:r>
        <w:r w:rsidR="00F04658" w:rsidRPr="0027023E">
          <w:rPr>
            <w:rFonts w:asciiTheme="minorHAnsi" w:eastAsia="Times New Roman" w:hAnsiTheme="minorHAnsi"/>
            <w:color w:val="404040"/>
          </w:rPr>
          <w:t xml:space="preserve"> page)</w:t>
        </w:r>
      </w:ins>
      <w:ins w:id="2097" w:author="Joshua Murray" w:date="2017-06-05T17:49:00Z">
        <w:r w:rsidR="009E369C" w:rsidRPr="0027023E">
          <w:rPr>
            <w:rFonts w:asciiTheme="minorHAnsi" w:eastAsia="Times New Roman" w:hAnsiTheme="minorHAnsi"/>
            <w:color w:val="404040"/>
          </w:rPr>
          <w:t>,</w:t>
        </w:r>
        <w:del w:id="2098" w:author="Brad Scherer [2]" w:date="2017-06-06T00:07:00Z">
          <w:r w:rsidR="009E369C" w:rsidRPr="0027023E" w:rsidDel="008C2701">
            <w:rPr>
              <w:rFonts w:asciiTheme="minorHAnsi" w:eastAsia="Times New Roman" w:hAnsiTheme="minorHAnsi"/>
              <w:color w:val="404040"/>
            </w:rPr>
            <w:delText xml:space="preserve"> you may have to disable the ASM policy on the hackazon virtual server.</w:delText>
          </w:r>
        </w:del>
      </w:ins>
      <w:ins w:id="2099" w:author="Brad Scherer [2]" w:date="2017-06-06T00:07:00Z">
        <w:r w:rsidRPr="0027023E">
          <w:rPr>
            <w:rFonts w:asciiTheme="minorHAnsi" w:eastAsia="Times New Roman" w:hAnsiTheme="minorHAnsi"/>
            <w:color w:val="404040"/>
          </w:rPr>
          <w:t xml:space="preserve"> please let an instructor know. </w:t>
        </w:r>
      </w:ins>
    </w:p>
    <w:p w14:paraId="3F1B377E" w14:textId="6A540048" w:rsidR="009E369C" w:rsidRDefault="009E369C">
      <w:pPr>
        <w:shd w:val="clear" w:color="auto" w:fill="FCFCFC"/>
        <w:spacing w:before="100" w:beforeAutospacing="1" w:after="100" w:afterAutospacing="1" w:line="360" w:lineRule="atLeast"/>
        <w:ind w:left="720"/>
        <w:rPr>
          <w:ins w:id="2100" w:author="Brad Scherer" w:date="2017-06-20T17:39:00Z"/>
          <w:rFonts w:asciiTheme="minorHAnsi" w:eastAsia="Times New Roman" w:hAnsiTheme="minorHAnsi"/>
          <w:color w:val="404040"/>
        </w:rPr>
        <w:pPrChange w:id="2101" w:author="Chad Jenison" w:date="2017-06-07T16:56:00Z">
          <w:pPr>
            <w:numPr>
              <w:numId w:val="54"/>
            </w:numPr>
            <w:shd w:val="clear" w:color="auto" w:fill="FCFCFC"/>
            <w:spacing w:before="100" w:beforeAutospacing="1" w:after="100" w:afterAutospacing="1" w:line="360" w:lineRule="atLeast"/>
            <w:ind w:left="720" w:hanging="360"/>
          </w:pPr>
        </w:pPrChange>
      </w:pPr>
      <w:ins w:id="2102" w:author="Joshua Murray" w:date="2017-06-05T17:49:00Z">
        <w:r w:rsidRPr="0027023E">
          <w:rPr>
            <w:rFonts w:asciiTheme="minorHAnsi" w:eastAsia="Times New Roman" w:hAnsiTheme="minorHAnsi"/>
            <w:color w:val="404040"/>
          </w:rPr>
          <w:t>c</w:t>
        </w:r>
      </w:ins>
      <w:ins w:id="2103" w:author="Joshua Murray" w:date="2017-06-05T17:48:00Z">
        <w:r w:rsidRPr="0027023E">
          <w:rPr>
            <w:rFonts w:asciiTheme="minorHAnsi" w:eastAsia="Times New Roman" w:hAnsiTheme="minorHAnsi"/>
            <w:color w:val="404040"/>
          </w:rPr>
          <w:t xml:space="preserve">url –k </w:t>
        </w:r>
      </w:ins>
      <w:ins w:id="2104" w:author="Brad Scherer" w:date="2017-06-20T17:39:00Z">
        <w:r w:rsidR="00A46F25">
          <w:rPr>
            <w:rFonts w:asciiTheme="minorHAnsi" w:eastAsia="Times New Roman" w:hAnsiTheme="minorHAnsi"/>
            <w:color w:val="404040"/>
          </w:rPr>
          <w:fldChar w:fldCharType="begin"/>
        </w:r>
        <w:r w:rsidR="00A46F25">
          <w:rPr>
            <w:rFonts w:asciiTheme="minorHAnsi" w:eastAsia="Times New Roman" w:hAnsiTheme="minorHAnsi"/>
            <w:color w:val="404040"/>
          </w:rPr>
          <w:instrText xml:space="preserve"> HYPERLINK "</w:instrText>
        </w:r>
      </w:ins>
      <w:ins w:id="2105" w:author="Joshua Murray" w:date="2017-06-05T17:48:00Z">
        <w:r w:rsidR="00A46F25" w:rsidRPr="0027023E">
          <w:rPr>
            <w:rFonts w:asciiTheme="minorHAnsi" w:eastAsia="Times New Roman" w:hAnsiTheme="minorHAnsi"/>
            <w:color w:val="404040"/>
          </w:rPr>
          <w:instrText>https://hackazon.f5demo.com</w:instrText>
        </w:r>
      </w:ins>
      <w:ins w:id="2106" w:author="Brad Scherer" w:date="2017-06-20T17:39:00Z">
        <w:r w:rsidR="00A46F25">
          <w:rPr>
            <w:rFonts w:asciiTheme="minorHAnsi" w:eastAsia="Times New Roman" w:hAnsiTheme="minorHAnsi"/>
            <w:color w:val="404040"/>
          </w:rPr>
          <w:instrText xml:space="preserve">" </w:instrText>
        </w:r>
        <w:r w:rsidR="00A46F25">
          <w:rPr>
            <w:rFonts w:asciiTheme="minorHAnsi" w:eastAsia="Times New Roman" w:hAnsiTheme="minorHAnsi"/>
            <w:color w:val="404040"/>
          </w:rPr>
          <w:fldChar w:fldCharType="separate"/>
        </w:r>
      </w:ins>
      <w:ins w:id="2107" w:author="Joshua Murray" w:date="2017-06-05T17:48:00Z">
        <w:r w:rsidR="00A46F25" w:rsidRPr="00BC75C5">
          <w:rPr>
            <w:rStyle w:val="Hyperlink"/>
            <w:rFonts w:asciiTheme="minorHAnsi" w:eastAsia="Times New Roman" w:hAnsiTheme="minorHAnsi"/>
          </w:rPr>
          <w:t>https://hackazon.f5demo.com</w:t>
        </w:r>
      </w:ins>
      <w:ins w:id="2108" w:author="Brad Scherer" w:date="2017-06-20T17:39:00Z">
        <w:r w:rsidR="00A46F25">
          <w:rPr>
            <w:rFonts w:asciiTheme="minorHAnsi" w:eastAsia="Times New Roman" w:hAnsiTheme="minorHAnsi"/>
            <w:color w:val="404040"/>
          </w:rPr>
          <w:fldChar w:fldCharType="end"/>
        </w:r>
        <w:r w:rsidR="00A46F25">
          <w:rPr>
            <w:rFonts w:asciiTheme="minorHAnsi" w:eastAsia="Times New Roman" w:hAnsiTheme="minorHAnsi"/>
            <w:color w:val="404040"/>
          </w:rPr>
          <w:t xml:space="preserve"> | more</w:t>
        </w:r>
      </w:ins>
    </w:p>
    <w:p w14:paraId="346D90AD" w14:textId="04BEEB6C" w:rsidR="00A46F25" w:rsidRPr="0027023E" w:rsidRDefault="00A46F25">
      <w:pPr>
        <w:shd w:val="clear" w:color="auto" w:fill="FCFCFC"/>
        <w:spacing w:before="100" w:beforeAutospacing="1" w:after="100" w:afterAutospacing="1" w:line="360" w:lineRule="atLeast"/>
        <w:ind w:left="720"/>
        <w:rPr>
          <w:rFonts w:asciiTheme="minorHAnsi" w:eastAsia="Times New Roman" w:hAnsiTheme="minorHAnsi"/>
          <w:color w:val="404040" w:themeColor="text1" w:themeTint="BF"/>
          <w:rPrChange w:id="2109" w:author="Brad Scherer" w:date="2017-06-20T16:40:00Z">
            <w:rPr/>
          </w:rPrChange>
        </w:rPr>
        <w:pPrChange w:id="2110" w:author="Chad Jenison" w:date="2017-06-07T16:56:00Z">
          <w:pPr>
            <w:numPr>
              <w:numId w:val="54"/>
            </w:numPr>
            <w:shd w:val="clear" w:color="auto" w:fill="FCFCFC"/>
            <w:spacing w:before="100" w:beforeAutospacing="1" w:after="100" w:afterAutospacing="1" w:line="360" w:lineRule="atLeast"/>
            <w:ind w:left="720" w:hanging="360"/>
          </w:pPr>
        </w:pPrChange>
      </w:pPr>
      <w:ins w:id="2111" w:author="Brad Scherer" w:date="2017-06-20T17:39:00Z">
        <w:r w:rsidRPr="00A46F25">
          <w:rPr>
            <w:rFonts w:asciiTheme="minorHAnsi" w:eastAsia="Times New Roman" w:hAnsiTheme="minorHAnsi"/>
            <w:noProof/>
            <w:color w:val="404040" w:themeColor="text1" w:themeTint="BF"/>
            <w:rPrChange w:id="2112" w:author="Unknown">
              <w:rPr>
                <w:noProof/>
              </w:rPr>
            </w:rPrChange>
          </w:rPr>
          <w:lastRenderedPageBreak/>
          <w:drawing>
            <wp:inline distT="0" distB="0" distL="0" distR="0" wp14:anchorId="2B5A3CB1" wp14:editId="3B1BD090">
              <wp:extent cx="5943600" cy="4977765"/>
              <wp:effectExtent l="0" t="0" r="0" b="635"/>
              <wp:docPr id="520866753" name="Picture 5208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77765"/>
                      </a:xfrm>
                      <a:prstGeom prst="rect">
                        <a:avLst/>
                      </a:prstGeom>
                    </pic:spPr>
                  </pic:pic>
                </a:graphicData>
              </a:graphic>
            </wp:inline>
          </w:drawing>
        </w:r>
      </w:ins>
    </w:p>
    <w:p w14:paraId="05A23888" w14:textId="77777777" w:rsidR="009968AB" w:rsidRPr="0027023E" w:rsidRDefault="00937934">
      <w:pPr>
        <w:numPr>
          <w:ilvl w:val="0"/>
          <w:numId w:val="54"/>
        </w:numPr>
        <w:shd w:val="clear" w:color="auto" w:fill="FCFCFC"/>
        <w:spacing w:before="100" w:beforeAutospacing="1" w:after="100" w:afterAutospacing="1" w:line="360" w:lineRule="atLeast"/>
        <w:rPr>
          <w:rFonts w:asciiTheme="minorHAnsi" w:eastAsia="Times New Roman" w:hAnsiTheme="minorHAnsi"/>
          <w:color w:val="000000" w:themeColor="text1"/>
          <w:rPrChange w:id="2113" w:author="Brad Scherer" w:date="2017-06-20T16:40:00Z">
            <w:rPr/>
          </w:rPrChange>
        </w:rPr>
        <w:pPrChange w:id="2114" w:author="Chad Jenison" w:date="2017-06-07T16:58:00Z">
          <w:pPr>
            <w:numPr>
              <w:numId w:val="54"/>
            </w:numPr>
            <w:shd w:val="clear" w:color="auto" w:fill="FCFCFC"/>
            <w:ind w:left="720" w:hanging="360"/>
          </w:pPr>
        </w:pPrChange>
      </w:pPr>
      <w:ins w:id="2115" w:author="Joshua Murray" w:date="2017-06-03T23:58:00Z">
        <w:r w:rsidRPr="0027023E">
          <w:rPr>
            <w:rFonts w:asciiTheme="minorHAnsi" w:eastAsia="Times New Roman" w:hAnsiTheme="minorHAnsi"/>
            <w:color w:val="404040"/>
          </w:rPr>
          <w:t>On the Main tab, click</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ins>
      <w:proofErr w:type="spellStart"/>
      <w:ins w:id="2116" w:author="Joshua Murray" w:date="2017-06-03T23:59:00Z">
        <w:r w:rsidRPr="0027023E">
          <w:rPr>
            <w:rStyle w:val="Strong"/>
            <w:rFonts w:asciiTheme="minorHAnsi" w:hAnsiTheme="minorHAnsi"/>
            <w:color w:val="404040"/>
          </w:rPr>
          <w:t>DoS</w:t>
        </w:r>
        <w:proofErr w:type="spellEnd"/>
        <w:r w:rsidRPr="0027023E">
          <w:rPr>
            <w:rStyle w:val="Strong"/>
            <w:rFonts w:asciiTheme="minorHAnsi" w:hAnsiTheme="minorHAnsi"/>
            <w:color w:val="404040"/>
          </w:rPr>
          <w:t xml:space="preserve"> Protection </w:t>
        </w:r>
      </w:ins>
      <w:ins w:id="2117" w:author="Joshua Murray" w:date="2017-06-03T23:58:00Z">
        <w:r w:rsidRPr="0027023E">
          <w:rPr>
            <w:rFonts w:asciiTheme="minorHAnsi" w:eastAsia="Times New Roman" w:hAnsiTheme="minorHAnsi"/>
            <w:color w:val="404040"/>
          </w:rPr>
          <w:t>&gt;</w:t>
        </w:r>
      </w:ins>
      <w:ins w:id="2118" w:author="Joshua Murray" w:date="2017-06-03T23:59:00Z">
        <w:r w:rsidRPr="0027023E">
          <w:rPr>
            <w:rStyle w:val="apple-converted-space"/>
            <w:rFonts w:asciiTheme="minorHAnsi" w:eastAsia="Times New Roman" w:hAnsiTheme="minorHAnsi"/>
            <w:color w:val="404040"/>
          </w:rPr>
          <w:t xml:space="preserve"> </w:t>
        </w:r>
        <w:proofErr w:type="spellStart"/>
        <w:r w:rsidRPr="0027023E">
          <w:rPr>
            <w:rStyle w:val="apple-converted-space"/>
            <w:rFonts w:asciiTheme="minorHAnsi" w:eastAsia="Times New Roman" w:hAnsiTheme="minorHAnsi"/>
            <w:b/>
            <w:bCs/>
            <w:color w:val="404040"/>
            <w:rPrChange w:id="2119" w:author="Brad Scherer" w:date="2017-06-20T16:40:00Z">
              <w:rPr>
                <w:rStyle w:val="apple-converted-space"/>
                <w:rFonts w:asciiTheme="minorHAnsi" w:eastAsia="Times New Roman" w:hAnsiTheme="minorHAnsi"/>
                <w:color w:val="404040"/>
              </w:rPr>
            </w:rPrChange>
          </w:rPr>
          <w:t>DoS</w:t>
        </w:r>
        <w:proofErr w:type="spellEnd"/>
        <w:r w:rsidRPr="0027023E">
          <w:rPr>
            <w:rStyle w:val="apple-converted-space"/>
            <w:rFonts w:asciiTheme="minorHAnsi" w:eastAsia="Times New Roman" w:hAnsiTheme="minorHAnsi"/>
            <w:b/>
            <w:bCs/>
            <w:color w:val="404040"/>
            <w:rPrChange w:id="2120" w:author="Brad Scherer" w:date="2017-06-20T16:40:00Z">
              <w:rPr>
                <w:rStyle w:val="apple-converted-space"/>
                <w:rFonts w:asciiTheme="minorHAnsi" w:eastAsia="Times New Roman" w:hAnsiTheme="minorHAnsi"/>
                <w:color w:val="404040"/>
              </w:rPr>
            </w:rPrChange>
          </w:rPr>
          <w:t xml:space="preserve"> Profiles</w:t>
        </w:r>
      </w:ins>
      <w:ins w:id="2121" w:author="Joshua Murray" w:date="2017-06-03T23:58:00Z">
        <w:r w:rsidRPr="0027023E">
          <w:rPr>
            <w:rFonts w:asciiTheme="minorHAnsi" w:eastAsia="Times New Roman" w:hAnsiTheme="minorHAnsi"/>
            <w:color w:val="404040"/>
          </w:rPr>
          <w:t xml:space="preserve">. The </w:t>
        </w:r>
      </w:ins>
      <w:proofErr w:type="spellStart"/>
      <w:ins w:id="2122" w:author="Joshua Murray" w:date="2017-06-03T23:59:00Z">
        <w:r w:rsidRPr="0027023E">
          <w:rPr>
            <w:rFonts w:asciiTheme="minorHAnsi" w:eastAsia="Times New Roman" w:hAnsiTheme="minorHAnsi"/>
            <w:color w:val="404040"/>
          </w:rPr>
          <w:t>DoS</w:t>
        </w:r>
      </w:ins>
      <w:proofErr w:type="spellEnd"/>
      <w:ins w:id="2123" w:author="Joshua Murray" w:date="2017-06-03T23:58:00Z">
        <w:r w:rsidRPr="0027023E">
          <w:rPr>
            <w:rFonts w:asciiTheme="minorHAnsi" w:eastAsia="Times New Roman" w:hAnsiTheme="minorHAnsi"/>
            <w:color w:val="404040"/>
          </w:rPr>
          <w:t xml:space="preserve"> </w:t>
        </w:r>
      </w:ins>
      <w:ins w:id="2124" w:author="Joshua Murray" w:date="2017-06-03T23:59:00Z">
        <w:r w:rsidRPr="0027023E">
          <w:rPr>
            <w:rFonts w:asciiTheme="minorHAnsi" w:eastAsia="Times New Roman" w:hAnsiTheme="minorHAnsi"/>
            <w:color w:val="404040"/>
          </w:rPr>
          <w:t>Profiles</w:t>
        </w:r>
      </w:ins>
      <w:ins w:id="2125" w:author="Joshua Murray" w:date="2017-06-03T23:58:00Z">
        <w:r w:rsidRPr="0027023E">
          <w:rPr>
            <w:rFonts w:asciiTheme="minorHAnsi" w:eastAsia="Times New Roman" w:hAnsiTheme="minorHAnsi"/>
            <w:color w:val="404040"/>
          </w:rPr>
          <w:t xml:space="preserve"> screen opens.</w:t>
        </w:r>
      </w:ins>
    </w:p>
    <w:p w14:paraId="3B15F94F" w14:textId="26189964" w:rsidR="00937934" w:rsidRPr="0027023E" w:rsidRDefault="009E369C">
      <w:pPr>
        <w:shd w:val="clear" w:color="auto" w:fill="FCFCFC"/>
        <w:spacing w:before="100" w:beforeAutospacing="1" w:after="100" w:afterAutospacing="1" w:line="360" w:lineRule="atLeast"/>
        <w:ind w:left="720"/>
        <w:rPr>
          <w:ins w:id="2126" w:author="Joshua Murray" w:date="2017-06-03T23:58:00Z"/>
          <w:rFonts w:asciiTheme="minorHAnsi" w:eastAsia="Times New Roman" w:hAnsiTheme="minorHAnsi"/>
          <w:color w:val="404040"/>
        </w:rPr>
        <w:pPrChange w:id="2127" w:author="Joshua Murray" w:date="2017-06-05T22:29:00Z">
          <w:pPr>
            <w:numPr>
              <w:numId w:val="54"/>
            </w:numPr>
            <w:shd w:val="clear" w:color="auto" w:fill="FCFCFC"/>
            <w:spacing w:before="100" w:beforeAutospacing="1" w:after="100" w:afterAutospacing="1" w:line="360" w:lineRule="atLeast"/>
            <w:ind w:left="720" w:hanging="360"/>
          </w:pPr>
        </w:pPrChange>
      </w:pPr>
      <w:ins w:id="2128" w:author="Joshua Murray" w:date="2017-06-05T17:47:00Z">
        <w:r w:rsidRPr="0027023E">
          <w:rPr>
            <w:rFonts w:asciiTheme="minorHAnsi" w:eastAsia="Times New Roman" w:hAnsiTheme="minorHAnsi"/>
            <w:noProof/>
            <w:color w:val="404040"/>
            <w:rPrChange w:id="2129" w:author="Brad Scherer" w:date="2017-06-20T16:40:00Z">
              <w:rPr>
                <w:noProof/>
              </w:rPr>
            </w:rPrChange>
          </w:rPr>
          <w:drawing>
            <wp:inline distT="0" distB="0" distL="0" distR="0" wp14:anchorId="4379CB12" wp14:editId="70C37549">
              <wp:extent cx="3932719" cy="2187852"/>
              <wp:effectExtent l="0" t="0" r="4445" b="0"/>
              <wp:docPr id="44" name="Picture 44" descr="/Users/jomurray/Desktop/ASM 141/Screen Shot 2017-06-04 at 12.0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murray/Desktop/ASM 141/Screen Shot 2017-06-04 at 12.06.25 A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501" t="2350" r="2049" b="1674"/>
                      <a:stretch/>
                    </pic:blipFill>
                    <pic:spPr bwMode="auto">
                      <a:xfrm>
                        <a:off x="0" y="0"/>
                        <a:ext cx="3961799" cy="220403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50A0F0F" w14:textId="002F0F47" w:rsidR="00937934" w:rsidRPr="0027023E" w:rsidRDefault="00937934">
      <w:pPr>
        <w:numPr>
          <w:ilvl w:val="0"/>
          <w:numId w:val="54"/>
        </w:numPr>
        <w:shd w:val="clear" w:color="auto" w:fill="FCFCFC"/>
        <w:spacing w:before="100" w:beforeAutospacing="1" w:after="100" w:afterAutospacing="1" w:line="360" w:lineRule="atLeast"/>
        <w:rPr>
          <w:ins w:id="2130" w:author="Joshua Murray" w:date="2017-06-04T00:04:00Z"/>
          <w:rFonts w:asciiTheme="minorHAnsi" w:eastAsia="Times New Roman" w:hAnsiTheme="minorHAnsi"/>
          <w:color w:val="404040"/>
          <w:rPrChange w:id="2131" w:author="Brad Scherer" w:date="2017-06-20T16:40:00Z">
            <w:rPr>
              <w:ins w:id="2132" w:author="Joshua Murray" w:date="2017-06-04T00:04:00Z"/>
              <w:rFonts w:asciiTheme="minorHAnsi" w:eastAsia="Times New Roman" w:hAnsiTheme="minorHAnsi"/>
              <w:b/>
              <w:bCs/>
              <w:color w:val="404040"/>
            </w:rPr>
          </w:rPrChange>
        </w:rPr>
        <w:pPrChange w:id="2133" w:author="Chad Jenison" w:date="2017-06-07T16:56:00Z">
          <w:pPr>
            <w:numPr>
              <w:numId w:val="54"/>
            </w:numPr>
            <w:shd w:val="clear" w:color="auto" w:fill="FCFCFC"/>
            <w:ind w:left="720" w:hanging="360"/>
          </w:pPr>
        </w:pPrChange>
      </w:pPr>
      <w:ins w:id="2134" w:author="Joshua Murray" w:date="2017-06-03T23:58:00Z">
        <w:r w:rsidRPr="0027023E">
          <w:rPr>
            <w:rFonts w:asciiTheme="minorHAnsi" w:eastAsia="Times New Roman" w:hAnsiTheme="minorHAnsi"/>
            <w:color w:val="404040"/>
          </w:rPr>
          <w:lastRenderedPageBreak/>
          <w:t>Click on</w:t>
        </w:r>
      </w:ins>
      <w:ins w:id="2135" w:author="Joshua Murray" w:date="2017-06-04T00:23:00Z">
        <w:r w:rsidR="00C227F4" w:rsidRPr="0027023E">
          <w:rPr>
            <w:rFonts w:asciiTheme="minorHAnsi" w:eastAsia="Times New Roman" w:hAnsiTheme="minorHAnsi"/>
            <w:color w:val="404040"/>
          </w:rPr>
          <w:t xml:space="preserve"> the</w:t>
        </w:r>
      </w:ins>
      <w:ins w:id="2136" w:author="Joshua Murray" w:date="2017-06-03T23:58:00Z">
        <w:r w:rsidRPr="0027023E">
          <w:rPr>
            <w:rFonts w:asciiTheme="minorHAnsi" w:eastAsia="Times New Roman" w:hAnsiTheme="minorHAnsi"/>
            <w:color w:val="404040"/>
          </w:rPr>
          <w:t xml:space="preserve"> </w:t>
        </w:r>
        <w:r w:rsidRPr="0027023E">
          <w:rPr>
            <w:rFonts w:asciiTheme="minorHAnsi" w:eastAsia="Times New Roman" w:hAnsiTheme="minorHAnsi"/>
            <w:b/>
            <w:bCs/>
            <w:color w:val="404040"/>
          </w:rPr>
          <w:t>“</w:t>
        </w:r>
      </w:ins>
      <w:ins w:id="2137" w:author="Joshua Murray" w:date="2017-06-04T00:00:00Z">
        <w:r w:rsidR="00C227F4" w:rsidRPr="0027023E">
          <w:rPr>
            <w:rFonts w:asciiTheme="minorHAnsi" w:eastAsia="Times New Roman" w:hAnsiTheme="minorHAnsi"/>
            <w:b/>
            <w:bCs/>
            <w:color w:val="404040"/>
          </w:rPr>
          <w:t>Create</w:t>
        </w:r>
      </w:ins>
      <w:ins w:id="2138" w:author="Joshua Murray" w:date="2017-06-03T23:58:00Z">
        <w:r w:rsidRPr="0027023E">
          <w:rPr>
            <w:rFonts w:asciiTheme="minorHAnsi" w:eastAsia="Times New Roman" w:hAnsiTheme="minorHAnsi"/>
            <w:b/>
            <w:bCs/>
            <w:color w:val="404040"/>
          </w:rPr>
          <w:t>”</w:t>
        </w:r>
      </w:ins>
      <w:ins w:id="2139" w:author="Joshua Murray" w:date="2017-06-04T00:23:00Z">
        <w:r w:rsidR="00C227F4" w:rsidRPr="0027023E">
          <w:rPr>
            <w:rFonts w:asciiTheme="minorHAnsi" w:eastAsia="Times New Roman" w:hAnsiTheme="minorHAnsi"/>
            <w:color w:val="404040"/>
            <w:rPrChange w:id="2140" w:author="Brad Scherer" w:date="2017-06-20T16:40:00Z">
              <w:rPr>
                <w:rFonts w:asciiTheme="minorHAnsi" w:eastAsia="Times New Roman" w:hAnsiTheme="minorHAnsi"/>
                <w:b/>
                <w:bCs/>
                <w:color w:val="404040"/>
              </w:rPr>
            </w:rPrChange>
          </w:rPr>
          <w:t xml:space="preserve"> button.</w:t>
        </w:r>
      </w:ins>
    </w:p>
    <w:p w14:paraId="44C46ED2" w14:textId="51A7D8BC" w:rsidR="00E870B3" w:rsidRPr="0027023E" w:rsidRDefault="00FF1D2C">
      <w:pPr>
        <w:numPr>
          <w:ilvl w:val="0"/>
          <w:numId w:val="54"/>
        </w:numPr>
        <w:shd w:val="clear" w:color="auto" w:fill="FCFCFC"/>
        <w:spacing w:before="100" w:beforeAutospacing="1" w:after="100" w:afterAutospacing="1" w:line="360" w:lineRule="atLeast"/>
        <w:rPr>
          <w:rFonts w:asciiTheme="minorHAnsi" w:eastAsia="Times New Roman" w:hAnsiTheme="minorHAnsi"/>
          <w:color w:val="000000" w:themeColor="text1"/>
          <w:rPrChange w:id="2141" w:author="Brad Scherer" w:date="2017-06-20T16:40:00Z">
            <w:rPr/>
          </w:rPrChange>
        </w:rPr>
        <w:pPrChange w:id="2142" w:author="Chad Jenison" w:date="2017-06-07T16:58:00Z">
          <w:pPr>
            <w:numPr>
              <w:numId w:val="54"/>
            </w:numPr>
            <w:shd w:val="clear" w:color="auto" w:fill="FCFCFC"/>
            <w:ind w:left="720" w:hanging="360"/>
          </w:pPr>
        </w:pPrChange>
      </w:pPr>
      <w:ins w:id="2143" w:author="Joshua Murray" w:date="2017-06-04T00:04:00Z">
        <w:r w:rsidRPr="0027023E">
          <w:rPr>
            <w:rFonts w:asciiTheme="minorHAnsi" w:eastAsia="Times New Roman" w:hAnsiTheme="minorHAnsi"/>
            <w:color w:val="404040"/>
          </w:rPr>
          <w:t>Name the policy “</w:t>
        </w:r>
        <w:proofErr w:type="spellStart"/>
        <w:r w:rsidRPr="0027023E">
          <w:rPr>
            <w:rFonts w:asciiTheme="minorHAnsi" w:eastAsia="Times New Roman" w:hAnsiTheme="minorHAnsi"/>
            <w:color w:val="404040"/>
          </w:rPr>
          <w:t>hackazon_DoS</w:t>
        </w:r>
      </w:ins>
      <w:proofErr w:type="spellEnd"/>
      <w:ins w:id="2144" w:author="Joshua Murray" w:date="2017-06-04T00:05:00Z">
        <w:r w:rsidRPr="0027023E">
          <w:rPr>
            <w:rFonts w:asciiTheme="minorHAnsi" w:eastAsia="Times New Roman" w:hAnsiTheme="minorHAnsi"/>
            <w:color w:val="404040"/>
          </w:rPr>
          <w:t>” and click “</w:t>
        </w:r>
        <w:r w:rsidRPr="0027023E">
          <w:rPr>
            <w:rFonts w:asciiTheme="minorHAnsi" w:eastAsia="Times New Roman" w:hAnsiTheme="minorHAnsi"/>
            <w:b/>
            <w:bCs/>
            <w:color w:val="404040"/>
            <w:rPrChange w:id="2145" w:author="Brad Scherer" w:date="2017-06-20T16:40:00Z">
              <w:rPr>
                <w:rFonts w:asciiTheme="minorHAnsi" w:eastAsia="Times New Roman" w:hAnsiTheme="minorHAnsi"/>
                <w:color w:val="404040"/>
              </w:rPr>
            </w:rPrChange>
          </w:rPr>
          <w:t>Finished</w:t>
        </w:r>
        <w:r w:rsidRPr="0027023E">
          <w:rPr>
            <w:rFonts w:asciiTheme="minorHAnsi" w:eastAsia="Times New Roman" w:hAnsiTheme="minorHAnsi"/>
            <w:color w:val="404040"/>
          </w:rPr>
          <w:t xml:space="preserve">” to complete the creation of this </w:t>
        </w:r>
        <w:proofErr w:type="spellStart"/>
        <w:r w:rsidRPr="0027023E">
          <w:rPr>
            <w:rFonts w:asciiTheme="minorHAnsi" w:eastAsia="Times New Roman" w:hAnsiTheme="minorHAnsi"/>
            <w:color w:val="404040"/>
          </w:rPr>
          <w:t>DoS</w:t>
        </w:r>
        <w:proofErr w:type="spellEnd"/>
        <w:r w:rsidRPr="0027023E">
          <w:rPr>
            <w:rFonts w:asciiTheme="minorHAnsi" w:eastAsia="Times New Roman" w:hAnsiTheme="minorHAnsi"/>
            <w:color w:val="404040"/>
          </w:rPr>
          <w:t xml:space="preserve"> profile.</w:t>
        </w:r>
      </w:ins>
    </w:p>
    <w:p w14:paraId="02B35109" w14:textId="6BC7F768" w:rsidR="00E77F86" w:rsidRPr="0027023E" w:rsidRDefault="003156AD">
      <w:pPr>
        <w:shd w:val="clear" w:color="auto" w:fill="FCFCFC"/>
        <w:spacing w:before="100" w:beforeAutospacing="1" w:after="100" w:afterAutospacing="1" w:line="360" w:lineRule="atLeast"/>
        <w:ind w:left="360"/>
        <w:rPr>
          <w:ins w:id="2146" w:author="Joshua Murray" w:date="2017-06-03T23:58:00Z"/>
          <w:rFonts w:asciiTheme="minorHAnsi" w:eastAsia="Times New Roman" w:hAnsiTheme="minorHAnsi"/>
          <w:color w:val="404040"/>
        </w:rPr>
        <w:pPrChange w:id="2147" w:author="Jack Fenimore" w:date="2017-06-06T16:58:00Z">
          <w:pPr>
            <w:numPr>
              <w:numId w:val="54"/>
            </w:numPr>
            <w:shd w:val="clear" w:color="auto" w:fill="FCFCFC"/>
            <w:spacing w:before="100" w:beforeAutospacing="1" w:after="100" w:afterAutospacing="1" w:line="360" w:lineRule="atLeast"/>
            <w:ind w:left="720" w:hanging="360"/>
          </w:pPr>
        </w:pPrChange>
      </w:pPr>
      <w:ins w:id="2148" w:author="Joshua Murray" w:date="2017-06-04T02:01:00Z">
        <w:r w:rsidRPr="0027023E">
          <w:rPr>
            <w:rFonts w:asciiTheme="minorHAnsi" w:eastAsia="Times New Roman" w:hAnsiTheme="minorHAnsi"/>
            <w:noProof/>
            <w:color w:val="404040"/>
            <w:rPrChange w:id="2149" w:author="Brad Scherer" w:date="2017-06-20T16:40:00Z">
              <w:rPr>
                <w:noProof/>
              </w:rPr>
            </w:rPrChange>
          </w:rPr>
          <w:drawing>
            <wp:inline distT="0" distB="0" distL="0" distR="0" wp14:anchorId="0EC62A42" wp14:editId="49BC2773">
              <wp:extent cx="5083093" cy="1294774"/>
              <wp:effectExtent l="0" t="0" r="0" b="635"/>
              <wp:docPr id="51" name="Picture 51" descr="/Users/jomurray/Desktop/ASM 141/Screen Shot 2017-06-04 at 12.0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murray/Desktop/ASM 141/Screen Shot 2017-06-04 at 12.05.49 AM.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59" t="3489" r="1" b="8093"/>
                      <a:stretch/>
                    </pic:blipFill>
                    <pic:spPr bwMode="auto">
                      <a:xfrm>
                        <a:off x="0" y="0"/>
                        <a:ext cx="5103120" cy="1299875"/>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1DA2EB" w14:textId="77777777" w:rsidR="00E266C7" w:rsidRPr="0027023E" w:rsidRDefault="00E266C7">
      <w:pPr>
        <w:pStyle w:val="F5H2"/>
        <w:rPr>
          <w:ins w:id="2150" w:author="Joshua Murray" w:date="2017-06-04T00:07:00Z"/>
          <w:rFonts w:asciiTheme="minorHAnsi" w:hAnsiTheme="minorHAnsi"/>
          <w:color w:val="000000" w:themeColor="text1"/>
        </w:rPr>
      </w:pPr>
      <w:bookmarkStart w:id="2151" w:name="_Toc484532090"/>
      <w:ins w:id="2152" w:author="Joshua Murray" w:date="2017-06-04T00:07:00Z">
        <w:r w:rsidRPr="0027023E">
          <w:rPr>
            <w:rFonts w:asciiTheme="minorHAnsi" w:hAnsiTheme="minorHAnsi"/>
            <w:color w:val="000000" w:themeColor="text1"/>
          </w:rPr>
          <w:t>Configure Policy</w:t>
        </w:r>
        <w:bookmarkEnd w:id="2151"/>
      </w:ins>
    </w:p>
    <w:p w14:paraId="63FFF3FA" w14:textId="71057B89" w:rsidR="00E266C7" w:rsidRPr="0027023E" w:rsidRDefault="00E266C7">
      <w:pPr>
        <w:pStyle w:val="ListParagraph"/>
        <w:numPr>
          <w:ilvl w:val="0"/>
          <w:numId w:val="55"/>
        </w:numPr>
        <w:shd w:val="clear" w:color="auto" w:fill="FCFCFC"/>
        <w:spacing w:before="100" w:beforeAutospacing="1" w:after="100" w:afterAutospacing="1" w:line="360" w:lineRule="atLeast"/>
        <w:rPr>
          <w:rFonts w:asciiTheme="minorHAnsi" w:eastAsia="Times New Roman" w:hAnsiTheme="minorHAnsi"/>
          <w:color w:val="000000" w:themeColor="text1"/>
          <w:rPrChange w:id="2153" w:author="Brad Scherer" w:date="2017-06-20T16:40:00Z">
            <w:rPr/>
          </w:rPrChange>
        </w:rPr>
        <w:pPrChange w:id="2154" w:author="Chad Jenison" w:date="2017-06-07T16:58:00Z">
          <w:pPr>
            <w:pStyle w:val="ListParagraph"/>
            <w:numPr>
              <w:numId w:val="55"/>
            </w:numPr>
            <w:shd w:val="clear" w:color="auto" w:fill="FCFCFC"/>
            <w:ind w:hanging="360"/>
          </w:pPr>
        </w:pPrChange>
      </w:pPr>
      <w:ins w:id="2155" w:author="Joshua Murray" w:date="2017-06-04T00:07:00Z">
        <w:r w:rsidRPr="00B00740">
          <w:rPr>
            <w:rFonts w:asciiTheme="minorHAnsi" w:eastAsia="Times New Roman" w:hAnsiTheme="minorHAnsi"/>
            <w:b/>
            <w:color w:val="404040"/>
            <w:rPrChange w:id="2156" w:author="Brad Scherer" w:date="2017-06-20T16:57:00Z">
              <w:rPr>
                <w:rFonts w:asciiTheme="minorHAnsi" w:eastAsia="Times New Roman" w:hAnsiTheme="minorHAnsi"/>
                <w:color w:val="404040"/>
              </w:rPr>
            </w:rPrChange>
          </w:rPr>
          <w:t>Click</w:t>
        </w:r>
      </w:ins>
      <w:ins w:id="2157" w:author="Joshua Murray" w:date="2017-06-04T00:09:00Z">
        <w:r w:rsidR="00E36D4D" w:rsidRPr="0027023E">
          <w:rPr>
            <w:rFonts w:asciiTheme="minorHAnsi" w:eastAsia="Times New Roman" w:hAnsiTheme="minorHAnsi"/>
            <w:color w:val="404040"/>
          </w:rPr>
          <w:t xml:space="preserve"> the newly created “</w:t>
        </w:r>
        <w:proofErr w:type="spellStart"/>
        <w:r w:rsidR="00E36D4D" w:rsidRPr="0027023E">
          <w:rPr>
            <w:rFonts w:asciiTheme="minorHAnsi" w:eastAsia="Times New Roman" w:hAnsiTheme="minorHAnsi"/>
            <w:color w:val="404040"/>
          </w:rPr>
          <w:t>hackazon_DoS</w:t>
        </w:r>
        <w:proofErr w:type="spellEnd"/>
        <w:r w:rsidR="00E36D4D" w:rsidRPr="0027023E">
          <w:rPr>
            <w:rFonts w:asciiTheme="minorHAnsi" w:eastAsia="Times New Roman" w:hAnsiTheme="minorHAnsi"/>
            <w:color w:val="404040"/>
          </w:rPr>
          <w:t xml:space="preserve">” profile </w:t>
        </w:r>
        <w:r w:rsidR="00A877AC" w:rsidRPr="0027023E">
          <w:rPr>
            <w:rFonts w:asciiTheme="minorHAnsi" w:eastAsia="Times New Roman" w:hAnsiTheme="minorHAnsi"/>
            <w:color w:val="404040"/>
          </w:rPr>
          <w:t xml:space="preserve">listed </w:t>
        </w:r>
      </w:ins>
      <w:ins w:id="2158" w:author="Joshua Murray" w:date="2017-06-04T00:11:00Z">
        <w:r w:rsidR="00A877AC" w:rsidRPr="0027023E">
          <w:rPr>
            <w:rFonts w:asciiTheme="minorHAnsi" w:eastAsia="Times New Roman" w:hAnsiTheme="minorHAnsi"/>
            <w:color w:val="404040"/>
          </w:rPr>
          <w:t>under</w:t>
        </w:r>
      </w:ins>
      <w:ins w:id="2159" w:author="Joshua Murray" w:date="2017-06-04T00:09:00Z">
        <w:r w:rsidR="00E36D4D" w:rsidRPr="0027023E">
          <w:rPr>
            <w:rFonts w:asciiTheme="minorHAnsi" w:eastAsia="Times New Roman" w:hAnsiTheme="minorHAnsi"/>
            <w:color w:val="404040"/>
          </w:rPr>
          <w:t xml:space="preserve"> the </w:t>
        </w:r>
        <w:r w:rsidR="00E36D4D" w:rsidRPr="00B00740">
          <w:rPr>
            <w:rFonts w:asciiTheme="minorHAnsi" w:eastAsia="Times New Roman" w:hAnsiTheme="minorHAnsi"/>
            <w:b/>
            <w:color w:val="404040"/>
            <w:rPrChange w:id="2160" w:author="Brad Scherer" w:date="2017-06-20T16:57:00Z">
              <w:rPr>
                <w:rFonts w:asciiTheme="minorHAnsi" w:eastAsia="Times New Roman" w:hAnsiTheme="minorHAnsi"/>
                <w:color w:val="404040"/>
              </w:rPr>
            </w:rPrChange>
          </w:rPr>
          <w:t>“</w:t>
        </w:r>
      </w:ins>
      <w:ins w:id="2161" w:author="Joshua Murray" w:date="2017-06-04T00:10:00Z">
        <w:r w:rsidR="00A877AC" w:rsidRPr="00B00740">
          <w:rPr>
            <w:rFonts w:asciiTheme="minorHAnsi" w:eastAsia="Times New Roman" w:hAnsiTheme="minorHAnsi"/>
            <w:b/>
            <w:color w:val="404040"/>
            <w:rPrChange w:id="2162" w:author="Brad Scherer" w:date="2017-06-20T16:57:00Z">
              <w:rPr>
                <w:rFonts w:asciiTheme="minorHAnsi" w:eastAsia="Times New Roman" w:hAnsiTheme="minorHAnsi"/>
                <w:color w:val="404040"/>
              </w:rPr>
            </w:rPrChange>
          </w:rPr>
          <w:t xml:space="preserve">Security &gt; Dos Protection &gt; </w:t>
        </w:r>
        <w:proofErr w:type="spellStart"/>
        <w:r w:rsidR="00A877AC" w:rsidRPr="00B00740">
          <w:rPr>
            <w:rFonts w:asciiTheme="minorHAnsi" w:eastAsia="Times New Roman" w:hAnsiTheme="minorHAnsi"/>
            <w:b/>
            <w:color w:val="404040"/>
            <w:rPrChange w:id="2163" w:author="Brad Scherer" w:date="2017-06-20T16:57:00Z">
              <w:rPr>
                <w:rFonts w:asciiTheme="minorHAnsi" w:eastAsia="Times New Roman" w:hAnsiTheme="minorHAnsi"/>
                <w:color w:val="404040"/>
              </w:rPr>
            </w:rPrChange>
          </w:rPr>
          <w:t>DoS</w:t>
        </w:r>
        <w:proofErr w:type="spellEnd"/>
        <w:r w:rsidR="00A877AC" w:rsidRPr="00B00740">
          <w:rPr>
            <w:rFonts w:asciiTheme="minorHAnsi" w:eastAsia="Times New Roman" w:hAnsiTheme="minorHAnsi"/>
            <w:b/>
            <w:color w:val="404040"/>
            <w:rPrChange w:id="2164" w:author="Brad Scherer" w:date="2017-06-20T16:57:00Z">
              <w:rPr>
                <w:rFonts w:asciiTheme="minorHAnsi" w:eastAsia="Times New Roman" w:hAnsiTheme="minorHAnsi"/>
                <w:color w:val="404040"/>
              </w:rPr>
            </w:rPrChange>
          </w:rPr>
          <w:t xml:space="preserve"> Profiles</w:t>
        </w:r>
      </w:ins>
      <w:ins w:id="2165" w:author="Joshua Murray" w:date="2017-06-04T00:11:00Z">
        <w:r w:rsidR="00A877AC" w:rsidRPr="00B00740">
          <w:rPr>
            <w:rFonts w:asciiTheme="minorHAnsi" w:eastAsia="Times New Roman" w:hAnsiTheme="minorHAnsi"/>
            <w:b/>
            <w:color w:val="404040"/>
            <w:rPrChange w:id="2166" w:author="Brad Scherer" w:date="2017-06-20T16:57:00Z">
              <w:rPr>
                <w:rFonts w:asciiTheme="minorHAnsi" w:eastAsia="Times New Roman" w:hAnsiTheme="minorHAnsi"/>
                <w:color w:val="404040"/>
              </w:rPr>
            </w:rPrChange>
          </w:rPr>
          <w:t>”</w:t>
        </w:r>
      </w:ins>
      <w:ins w:id="2167" w:author="Joshua Murray" w:date="2017-06-04T00:15:00Z">
        <w:r w:rsidR="0026410C" w:rsidRPr="0027023E">
          <w:rPr>
            <w:rFonts w:asciiTheme="minorHAnsi" w:eastAsia="Times New Roman" w:hAnsiTheme="minorHAnsi"/>
            <w:color w:val="404040"/>
          </w:rPr>
          <w:t xml:space="preserve"> list.</w:t>
        </w:r>
      </w:ins>
      <w:ins w:id="2168" w:author="Joshua Murray" w:date="2017-06-04T00:11:00Z">
        <w:r w:rsidR="00A877AC" w:rsidRPr="0027023E">
          <w:rPr>
            <w:rFonts w:asciiTheme="minorHAnsi" w:eastAsia="Times New Roman" w:hAnsiTheme="minorHAnsi"/>
            <w:color w:val="404040"/>
          </w:rPr>
          <w:t xml:space="preserve"> </w:t>
        </w:r>
      </w:ins>
    </w:p>
    <w:p w14:paraId="264258BB" w14:textId="77777777" w:rsidR="00F04658" w:rsidRPr="0027023E" w:rsidRDefault="00A877AC">
      <w:pPr>
        <w:pStyle w:val="ListParagraph"/>
        <w:numPr>
          <w:ilvl w:val="0"/>
          <w:numId w:val="55"/>
        </w:numPr>
        <w:shd w:val="clear" w:color="auto" w:fill="FCFCFC"/>
        <w:spacing w:before="100" w:beforeAutospacing="1" w:after="100" w:afterAutospacing="1" w:line="360" w:lineRule="atLeast"/>
        <w:rPr>
          <w:ins w:id="2169" w:author="Brad Scherer [2]" w:date="2017-06-06T00:24:00Z"/>
          <w:rFonts w:asciiTheme="minorHAnsi" w:eastAsia="Times New Roman" w:hAnsiTheme="minorHAnsi"/>
          <w:color w:val="404040"/>
        </w:rPr>
        <w:pPrChange w:id="2170" w:author="Chad Jenison" w:date="2017-06-07T16:56:00Z">
          <w:pPr>
            <w:pStyle w:val="ListParagraph"/>
            <w:numPr>
              <w:numId w:val="55"/>
            </w:numPr>
            <w:shd w:val="clear" w:color="auto" w:fill="FCFCFC"/>
            <w:ind w:hanging="360"/>
          </w:pPr>
        </w:pPrChange>
      </w:pPr>
      <w:ins w:id="2171" w:author="Joshua Murray" w:date="2017-06-04T00:12:00Z">
        <w:r w:rsidRPr="0027023E">
          <w:rPr>
            <w:rFonts w:asciiTheme="minorHAnsi" w:eastAsia="Times New Roman" w:hAnsiTheme="minorHAnsi"/>
            <w:color w:val="404040"/>
          </w:rPr>
          <w:t xml:space="preserve">The profile’s properties menu will be displayed initially.  </w:t>
        </w:r>
        <w:r w:rsidRPr="00B00740">
          <w:rPr>
            <w:rFonts w:asciiTheme="minorHAnsi" w:eastAsia="Times New Roman" w:hAnsiTheme="minorHAnsi"/>
            <w:b/>
            <w:color w:val="404040"/>
            <w:rPrChange w:id="2172" w:author="Brad Scherer" w:date="2017-06-20T16:57:00Z">
              <w:rPr>
                <w:rFonts w:asciiTheme="minorHAnsi" w:eastAsia="Times New Roman" w:hAnsiTheme="minorHAnsi"/>
                <w:color w:val="404040"/>
              </w:rPr>
            </w:rPrChange>
          </w:rPr>
          <w:t>Click</w:t>
        </w:r>
        <w:r w:rsidRPr="0027023E">
          <w:rPr>
            <w:rFonts w:asciiTheme="minorHAnsi" w:eastAsia="Times New Roman" w:hAnsiTheme="minorHAnsi"/>
            <w:color w:val="404040"/>
          </w:rPr>
          <w:t xml:space="preserve"> on the </w:t>
        </w:r>
      </w:ins>
      <w:ins w:id="2173" w:author="Joshua Murray" w:date="2017-06-04T00:13:00Z">
        <w:r w:rsidRPr="00B00740">
          <w:rPr>
            <w:rFonts w:asciiTheme="minorHAnsi" w:eastAsia="Times New Roman" w:hAnsiTheme="minorHAnsi"/>
            <w:b/>
            <w:color w:val="404040"/>
            <w:rPrChange w:id="2174" w:author="Brad Scherer" w:date="2017-06-20T16:57:00Z">
              <w:rPr>
                <w:rFonts w:asciiTheme="minorHAnsi" w:eastAsia="Times New Roman" w:hAnsiTheme="minorHAnsi"/>
                <w:color w:val="404040"/>
              </w:rPr>
            </w:rPrChange>
          </w:rPr>
          <w:t>“Application Security”</w:t>
        </w:r>
        <w:r w:rsidRPr="0027023E">
          <w:rPr>
            <w:rFonts w:asciiTheme="minorHAnsi" w:eastAsia="Times New Roman" w:hAnsiTheme="minorHAnsi"/>
            <w:color w:val="404040"/>
          </w:rPr>
          <w:t xml:space="preserve"> tab at the top of this menu to begin configuring the policy.</w:t>
        </w:r>
      </w:ins>
      <w:ins w:id="2175" w:author="Joshua Murray" w:date="2017-06-05T12:29:00Z">
        <w:r w:rsidR="000F64DD" w:rsidRPr="0027023E">
          <w:rPr>
            <w:rFonts w:asciiTheme="minorHAnsi" w:eastAsia="Times New Roman" w:hAnsiTheme="minorHAnsi"/>
            <w:color w:val="404040"/>
          </w:rPr>
          <w:t xml:space="preserve"> </w:t>
        </w:r>
      </w:ins>
    </w:p>
    <w:p w14:paraId="217AB225" w14:textId="77777777" w:rsidR="00E870B3" w:rsidRPr="0027023E" w:rsidRDefault="000F64DD">
      <w:pPr>
        <w:pStyle w:val="ListParagraph"/>
        <w:shd w:val="clear" w:color="auto" w:fill="FCFCFC"/>
        <w:spacing w:before="100" w:beforeAutospacing="1" w:after="100" w:afterAutospacing="1" w:line="360" w:lineRule="atLeast"/>
        <w:rPr>
          <w:rFonts w:asciiTheme="minorHAnsi" w:eastAsia="Times New Roman" w:hAnsiTheme="minorHAnsi"/>
          <w:color w:val="000000" w:themeColor="text1"/>
          <w:rPrChange w:id="2176" w:author="Brad Scherer" w:date="2017-06-20T16:40:00Z">
            <w:rPr/>
          </w:rPrChange>
        </w:rPr>
        <w:pPrChange w:id="2177" w:author="Chad Jenison" w:date="2017-06-07T16:58:00Z">
          <w:pPr>
            <w:pStyle w:val="ListParagraph"/>
            <w:numPr>
              <w:numId w:val="55"/>
            </w:numPr>
            <w:shd w:val="clear" w:color="auto" w:fill="FCFCFC"/>
            <w:spacing w:before="100" w:beforeAutospacing="1" w:after="100" w:afterAutospacing="1" w:line="360" w:lineRule="atLeast"/>
            <w:ind w:hanging="360"/>
          </w:pPr>
        </w:pPrChange>
      </w:pPr>
      <w:ins w:id="2178" w:author="Joshua Murray" w:date="2017-06-05T12:29:00Z">
        <w:del w:id="2179" w:author="Brad Scherer [2]" w:date="2017-06-06T00:24:00Z">
          <w:r w:rsidRPr="00B00740" w:rsidDel="00F04658">
            <w:rPr>
              <w:rFonts w:asciiTheme="minorHAnsi" w:eastAsia="Times New Roman" w:hAnsiTheme="minorHAnsi"/>
              <w:b/>
              <w:color w:val="FF0000"/>
              <w:rPrChange w:id="2180" w:author="Brad Scherer" w:date="2017-06-20T16:58:00Z">
                <w:rPr>
                  <w:rFonts w:asciiTheme="minorHAnsi" w:eastAsia="Times New Roman" w:hAnsiTheme="minorHAnsi"/>
                  <w:color w:val="404040"/>
                </w:rPr>
              </w:rPrChange>
            </w:rPr>
            <w:delText xml:space="preserve"> </w:delText>
          </w:r>
        </w:del>
      </w:ins>
      <w:moveToRangeStart w:id="2181" w:author="Brad Scherer [2]" w:date="2017-06-06T00:24:00Z" w:name="move484471995"/>
      <w:moveTo w:id="2182" w:author="Brad Scherer [2]" w:date="2017-06-06T00:24:00Z">
        <w:del w:id="2183" w:author="Brad Scherer [2]" w:date="2017-06-06T00:24:00Z">
          <w:r w:rsidR="00F04658" w:rsidRPr="00B00740" w:rsidDel="00F04658">
            <w:rPr>
              <w:rFonts w:asciiTheme="minorHAnsi" w:eastAsia="Times New Roman" w:hAnsiTheme="minorHAnsi"/>
              <w:b/>
              <w:color w:val="FF0000"/>
              <w:rPrChange w:id="2184" w:author="Brad Scherer" w:date="2017-06-20T16:58:00Z">
                <w:rPr>
                  <w:rFonts w:asciiTheme="minorHAnsi" w:eastAsia="Times New Roman" w:hAnsiTheme="minorHAnsi"/>
                  <w:color w:val="404040"/>
                </w:rPr>
              </w:rPrChange>
            </w:rPr>
            <w:delText xml:space="preserve">.  </w:delText>
          </w:r>
        </w:del>
        <w:r w:rsidR="00F04658" w:rsidRPr="00B00740">
          <w:rPr>
            <w:rFonts w:asciiTheme="minorHAnsi" w:eastAsia="Times New Roman" w:hAnsiTheme="minorHAnsi"/>
            <w:b/>
            <w:color w:val="FF0000"/>
            <w:rPrChange w:id="2185" w:author="Brad Scherer" w:date="2017-06-20T16:58:00Z">
              <w:rPr>
                <w:rFonts w:asciiTheme="minorHAnsi" w:eastAsia="Times New Roman" w:hAnsiTheme="minorHAnsi"/>
                <w:color w:val="404040"/>
              </w:rPr>
            </w:rPrChange>
          </w:rPr>
          <w:t>NOTE:</w:t>
        </w:r>
        <w:r w:rsidR="00F04658" w:rsidRPr="00B00740">
          <w:rPr>
            <w:rFonts w:asciiTheme="minorHAnsi" w:hAnsiTheme="minorHAnsi"/>
            <w:b/>
            <w:color w:val="FF0000"/>
            <w:rPrChange w:id="2186" w:author="Brad Scherer" w:date="2017-06-20T16:58:00Z">
              <w:rPr/>
            </w:rPrChange>
          </w:rPr>
          <w:t xml:space="preserve"> </w:t>
        </w:r>
        <w:r w:rsidR="00F04658" w:rsidRPr="0027023E">
          <w:rPr>
            <w:rFonts w:asciiTheme="minorHAnsi" w:hAnsiTheme="minorHAnsi"/>
            <w:rPrChange w:id="2187" w:author="Brad Scherer" w:date="2017-06-20T16:40:00Z">
              <w:rPr/>
            </w:rPrChange>
          </w:rPr>
          <w:t xml:space="preserve">The threshold Sensitivity drop-down </w:t>
        </w:r>
        <w:r w:rsidR="00F04658" w:rsidRPr="0027023E">
          <w:rPr>
            <w:rFonts w:asciiTheme="minorHAnsi" w:eastAsia="Times New Roman" w:hAnsiTheme="minorHAnsi"/>
            <w:color w:val="404040"/>
          </w:rPr>
          <w:t xml:space="preserve">displays the </w:t>
        </w:r>
        <w:proofErr w:type="spellStart"/>
        <w:r w:rsidR="00F04658" w:rsidRPr="0027023E">
          <w:rPr>
            <w:rFonts w:asciiTheme="minorHAnsi" w:eastAsia="Times New Roman" w:hAnsiTheme="minorHAnsi"/>
            <w:color w:val="404040"/>
          </w:rPr>
          <w:t>DoS</w:t>
        </w:r>
        <w:proofErr w:type="spellEnd"/>
        <w:r w:rsidR="00F04658" w:rsidRPr="0027023E">
          <w:rPr>
            <w:rFonts w:asciiTheme="minorHAnsi" w:eastAsia="Times New Roman" w:hAnsiTheme="minorHAnsi"/>
            <w:color w:val="404040"/>
          </w:rPr>
          <w:t xml:space="preserve"> protection auto threshold sensitivity for the profile. Options are Low, Medium, and High.</w:t>
        </w:r>
      </w:moveTo>
      <w:moveToRangeEnd w:id="2181"/>
    </w:p>
    <w:p w14:paraId="7AE6F801" w14:textId="77777777" w:rsidR="00E870B3" w:rsidRPr="0027023E" w:rsidRDefault="00E870B3">
      <w:pPr>
        <w:pStyle w:val="ListParagraph"/>
        <w:shd w:val="clear" w:color="auto" w:fill="FCFCFC"/>
        <w:spacing w:before="100" w:beforeAutospacing="1" w:after="100" w:afterAutospacing="1" w:line="360" w:lineRule="atLeast"/>
        <w:rPr>
          <w:ins w:id="2188" w:author="Jack Fenimore" w:date="2017-06-06T16:58:00Z"/>
          <w:rFonts w:asciiTheme="minorHAnsi" w:eastAsia="Times New Roman" w:hAnsiTheme="minorHAnsi"/>
          <w:color w:val="404040"/>
        </w:rPr>
        <w:pPrChange w:id="2189" w:author="Brad Scherer [2]" w:date="2017-06-06T00:24:00Z">
          <w:pPr>
            <w:pStyle w:val="ListParagraph"/>
            <w:numPr>
              <w:numId w:val="55"/>
            </w:numPr>
            <w:shd w:val="clear" w:color="auto" w:fill="FCFCFC"/>
            <w:spacing w:before="100" w:beforeAutospacing="1" w:after="100" w:afterAutospacing="1" w:line="360" w:lineRule="atLeast"/>
            <w:ind w:hanging="360"/>
          </w:pPr>
        </w:pPrChange>
      </w:pPr>
    </w:p>
    <w:p w14:paraId="76C2C48D" w14:textId="3FEFACF2" w:rsidR="00A877AC" w:rsidRPr="0027023E" w:rsidRDefault="000F64DD">
      <w:pPr>
        <w:pStyle w:val="ListParagraph"/>
        <w:shd w:val="clear" w:color="auto" w:fill="FCFCFC"/>
        <w:spacing w:before="100" w:beforeAutospacing="1" w:after="100" w:afterAutospacing="1" w:line="360" w:lineRule="atLeast"/>
        <w:rPr>
          <w:ins w:id="2190" w:author="Jack Fenimore" w:date="2017-06-06T16:58:00Z"/>
          <w:rFonts w:asciiTheme="minorHAnsi" w:eastAsia="Times New Roman" w:hAnsiTheme="minorHAnsi"/>
          <w:color w:val="404040"/>
        </w:rPr>
        <w:pPrChange w:id="2191" w:author="Brad Scherer [2]" w:date="2017-06-06T00:24:00Z">
          <w:pPr>
            <w:pStyle w:val="ListParagraph"/>
            <w:numPr>
              <w:numId w:val="55"/>
            </w:numPr>
            <w:shd w:val="clear" w:color="auto" w:fill="FCFCFC"/>
            <w:spacing w:before="100" w:beforeAutospacing="1" w:after="100" w:afterAutospacing="1" w:line="360" w:lineRule="atLeast"/>
            <w:ind w:hanging="360"/>
          </w:pPr>
        </w:pPrChange>
      </w:pPr>
      <w:ins w:id="2192" w:author="Joshua Murray" w:date="2017-06-05T12:29:00Z">
        <w:del w:id="2193" w:author="Brad Scherer [2]" w:date="2017-06-06T00:24:00Z">
          <w:r w:rsidRPr="0027023E" w:rsidDel="00F04658">
            <w:rPr>
              <w:rFonts w:asciiTheme="minorHAnsi" w:eastAsia="Times New Roman" w:hAnsiTheme="minorHAnsi"/>
              <w:color w:val="404040"/>
            </w:rPr>
            <w:delText xml:space="preserve">The “Threshold </w:delText>
          </w:r>
        </w:del>
      </w:ins>
      <w:ins w:id="2194" w:author="Joshua Murray" w:date="2017-06-05T12:34:00Z">
        <w:del w:id="2195" w:author="Brad Scherer [2]" w:date="2017-06-06T00:24:00Z">
          <w:r w:rsidR="004051B9" w:rsidRPr="0027023E" w:rsidDel="00F04658">
            <w:rPr>
              <w:rFonts w:asciiTheme="minorHAnsi" w:eastAsia="Times New Roman" w:hAnsiTheme="minorHAnsi"/>
              <w:color w:val="404040"/>
            </w:rPr>
            <w:delText>Sensitivity</w:delText>
          </w:r>
        </w:del>
      </w:ins>
      <w:ins w:id="2196" w:author="Joshua Murray" w:date="2017-06-05T12:29:00Z">
        <w:del w:id="2197" w:author="Brad Scherer [2]" w:date="2017-06-06T00:24:00Z">
          <w:r w:rsidRPr="0027023E" w:rsidDel="00F04658">
            <w:rPr>
              <w:rFonts w:asciiTheme="minorHAnsi" w:eastAsia="Times New Roman" w:hAnsiTheme="minorHAnsi"/>
              <w:color w:val="404040"/>
            </w:rPr>
            <w:delText>”….</w:delText>
          </w:r>
        </w:del>
      </w:ins>
      <w:ins w:id="2198" w:author="Joshua Murray" w:date="2017-06-04T02:03:00Z">
        <w:r w:rsidR="009C4CD8" w:rsidRPr="0027023E">
          <w:rPr>
            <w:rFonts w:asciiTheme="minorHAnsi" w:eastAsia="Times New Roman" w:hAnsiTheme="minorHAnsi"/>
            <w:noProof/>
            <w:color w:val="404040"/>
            <w:rPrChange w:id="2199" w:author="Brad Scherer" w:date="2017-06-20T16:40:00Z">
              <w:rPr>
                <w:noProof/>
              </w:rPr>
            </w:rPrChange>
          </w:rPr>
          <w:drawing>
            <wp:inline distT="0" distB="0" distL="0" distR="0" wp14:anchorId="6B481C59" wp14:editId="5BA46235">
              <wp:extent cx="5789930" cy="2221812"/>
              <wp:effectExtent l="0" t="0" r="1270" b="0"/>
              <wp:docPr id="52" name="Picture 52" descr="/Users/jomurray/Desktop/ASM 141/Screen Shot 2017-06-04 at 12.07.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murray/Desktop/ASM 141/Screen Shot 2017-06-04 at 12.07.25 AM.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323" t="1627" r="1325" b="6494"/>
                      <a:stretch/>
                    </pic:blipFill>
                    <pic:spPr bwMode="auto">
                      <a:xfrm>
                        <a:off x="0" y="0"/>
                        <a:ext cx="5791187" cy="2222294"/>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32839B" w14:textId="77777777" w:rsidR="00E870B3" w:rsidRPr="0027023E" w:rsidRDefault="00E870B3">
      <w:pPr>
        <w:pStyle w:val="ListParagraph"/>
        <w:shd w:val="clear" w:color="auto" w:fill="FCFCFC"/>
        <w:spacing w:before="100" w:beforeAutospacing="1" w:after="100" w:afterAutospacing="1" w:line="360" w:lineRule="atLeast"/>
        <w:rPr>
          <w:ins w:id="2200" w:author="Joshua Murray" w:date="2017-06-04T00:15:00Z"/>
          <w:rFonts w:asciiTheme="minorHAnsi" w:eastAsia="Times New Roman" w:hAnsiTheme="minorHAnsi"/>
          <w:color w:val="404040"/>
        </w:rPr>
        <w:pPrChange w:id="2201" w:author="Brad Scherer [2]" w:date="2017-06-06T00:24:00Z">
          <w:pPr>
            <w:pStyle w:val="ListParagraph"/>
            <w:numPr>
              <w:numId w:val="55"/>
            </w:numPr>
            <w:shd w:val="clear" w:color="auto" w:fill="FCFCFC"/>
            <w:spacing w:before="100" w:beforeAutospacing="1" w:after="100" w:afterAutospacing="1" w:line="360" w:lineRule="atLeast"/>
            <w:ind w:hanging="360"/>
          </w:pPr>
        </w:pPrChange>
      </w:pPr>
    </w:p>
    <w:p w14:paraId="2F289192" w14:textId="33123976" w:rsidR="00E870B3" w:rsidRPr="0027023E" w:rsidRDefault="00EF637C">
      <w:pPr>
        <w:pStyle w:val="ListParagraph"/>
        <w:numPr>
          <w:ilvl w:val="0"/>
          <w:numId w:val="55"/>
        </w:numPr>
        <w:shd w:val="clear" w:color="auto" w:fill="FCFCFC"/>
        <w:spacing w:before="100" w:beforeAutospacing="1" w:after="100" w:afterAutospacing="1" w:line="360" w:lineRule="atLeast"/>
        <w:rPr>
          <w:rFonts w:asciiTheme="minorHAnsi" w:eastAsia="Times New Roman" w:hAnsiTheme="minorHAnsi"/>
          <w:color w:val="000000" w:themeColor="text1"/>
          <w:rPrChange w:id="2202" w:author="Brad Scherer" w:date="2017-06-20T16:40:00Z">
            <w:rPr/>
          </w:rPrChange>
        </w:rPr>
        <w:pPrChange w:id="2203" w:author="Chad Jenison" w:date="2017-06-07T16:58:00Z">
          <w:pPr>
            <w:pStyle w:val="ListParagraph"/>
            <w:numPr>
              <w:numId w:val="55"/>
            </w:numPr>
            <w:shd w:val="clear" w:color="auto" w:fill="FCFCFC"/>
            <w:ind w:hanging="360"/>
          </w:pPr>
        </w:pPrChange>
      </w:pPr>
      <w:ins w:id="2204" w:author="Joshua Murray" w:date="2017-06-04T00:16:00Z">
        <w:r w:rsidRPr="0027023E">
          <w:rPr>
            <w:rFonts w:asciiTheme="minorHAnsi" w:eastAsia="Times New Roman" w:hAnsiTheme="minorHAnsi"/>
            <w:color w:val="404040"/>
          </w:rPr>
          <w:t xml:space="preserve">Under the </w:t>
        </w:r>
        <w:r w:rsidRPr="00B00740">
          <w:rPr>
            <w:rFonts w:asciiTheme="minorHAnsi" w:eastAsia="Times New Roman" w:hAnsiTheme="minorHAnsi"/>
            <w:b/>
            <w:color w:val="404040"/>
            <w:rPrChange w:id="2205" w:author="Brad Scherer" w:date="2017-06-20T16:58:00Z">
              <w:rPr>
                <w:rFonts w:asciiTheme="minorHAnsi" w:eastAsia="Times New Roman" w:hAnsiTheme="minorHAnsi"/>
                <w:color w:val="404040"/>
              </w:rPr>
            </w:rPrChange>
          </w:rPr>
          <w:t>“Application Security</w:t>
        </w:r>
      </w:ins>
      <w:ins w:id="2206" w:author="Brad Scherer" w:date="2017-06-20T17:40:00Z">
        <w:r w:rsidR="008B1970">
          <w:rPr>
            <w:rFonts w:asciiTheme="minorHAnsi" w:eastAsia="Times New Roman" w:hAnsiTheme="minorHAnsi"/>
            <w:b/>
            <w:color w:val="404040"/>
          </w:rPr>
          <w:t xml:space="preserve"> tab</w:t>
        </w:r>
      </w:ins>
      <w:ins w:id="2207" w:author="Joshua Murray" w:date="2017-06-04T00:16:00Z">
        <w:r w:rsidRPr="00B00740">
          <w:rPr>
            <w:rFonts w:asciiTheme="minorHAnsi" w:eastAsia="Times New Roman" w:hAnsiTheme="minorHAnsi"/>
            <w:b/>
            <w:color w:val="404040"/>
            <w:rPrChange w:id="2208" w:author="Brad Scherer" w:date="2017-06-20T16:58:00Z">
              <w:rPr>
                <w:rFonts w:asciiTheme="minorHAnsi" w:eastAsia="Times New Roman" w:hAnsiTheme="minorHAnsi"/>
                <w:color w:val="404040"/>
              </w:rPr>
            </w:rPrChange>
          </w:rPr>
          <w:t xml:space="preserve"> &gt;&gt; General Settings</w:t>
        </w:r>
      </w:ins>
      <w:ins w:id="2209" w:author="Joshua Murray" w:date="2017-06-04T00:24:00Z">
        <w:r w:rsidR="00DB2E1B" w:rsidRPr="00B00740">
          <w:rPr>
            <w:rFonts w:asciiTheme="minorHAnsi" w:eastAsia="Times New Roman" w:hAnsiTheme="minorHAnsi"/>
            <w:b/>
            <w:color w:val="404040"/>
            <w:rPrChange w:id="2210" w:author="Brad Scherer" w:date="2017-06-20T16:58:00Z">
              <w:rPr>
                <w:rFonts w:asciiTheme="minorHAnsi" w:eastAsia="Times New Roman" w:hAnsiTheme="minorHAnsi"/>
                <w:color w:val="404040"/>
              </w:rPr>
            </w:rPrChange>
          </w:rPr>
          <w:t>,”</w:t>
        </w:r>
        <w:r w:rsidR="00DB2E1B" w:rsidRPr="0027023E">
          <w:rPr>
            <w:rFonts w:asciiTheme="minorHAnsi" w:eastAsia="Times New Roman" w:hAnsiTheme="minorHAnsi"/>
            <w:color w:val="404040"/>
          </w:rPr>
          <w:t xml:space="preserve"> </w:t>
        </w:r>
      </w:ins>
      <w:ins w:id="2211" w:author="Joshua Murray" w:date="2017-06-04T01:13:00Z">
        <w:r w:rsidR="002A16E3" w:rsidRPr="0027023E">
          <w:rPr>
            <w:rFonts w:asciiTheme="minorHAnsi" w:eastAsia="Times New Roman" w:hAnsiTheme="minorHAnsi"/>
            <w:color w:val="404040"/>
          </w:rPr>
          <w:t xml:space="preserve">click the </w:t>
        </w:r>
        <w:r w:rsidR="002A16E3" w:rsidRPr="00B00740">
          <w:rPr>
            <w:rFonts w:asciiTheme="minorHAnsi" w:eastAsia="Times New Roman" w:hAnsiTheme="minorHAnsi"/>
            <w:b/>
            <w:color w:val="404040"/>
            <w:rPrChange w:id="2212" w:author="Brad Scherer" w:date="2017-06-20T16:58:00Z">
              <w:rPr>
                <w:rFonts w:asciiTheme="minorHAnsi" w:eastAsia="Times New Roman" w:hAnsiTheme="minorHAnsi"/>
                <w:color w:val="404040"/>
              </w:rPr>
            </w:rPrChange>
          </w:rPr>
          <w:t>“Edit”</w:t>
        </w:r>
        <w:r w:rsidR="002A16E3" w:rsidRPr="0027023E">
          <w:rPr>
            <w:rFonts w:asciiTheme="minorHAnsi" w:eastAsia="Times New Roman" w:hAnsiTheme="minorHAnsi"/>
            <w:color w:val="404040"/>
          </w:rPr>
          <w:t xml:space="preserve"> link</w:t>
        </w:r>
      </w:ins>
      <w:ins w:id="2213" w:author="Joshua Murray" w:date="2017-06-04T01:14:00Z">
        <w:r w:rsidR="004B013F" w:rsidRPr="0027023E">
          <w:rPr>
            <w:rFonts w:asciiTheme="minorHAnsi" w:eastAsia="Times New Roman" w:hAnsiTheme="minorHAnsi"/>
            <w:color w:val="404040"/>
          </w:rPr>
          <w:t xml:space="preserve"> on the </w:t>
        </w:r>
      </w:ins>
      <w:ins w:id="2214" w:author="Joshua Murray" w:date="2017-06-04T01:15:00Z">
        <w:r w:rsidR="004B013F" w:rsidRPr="0027023E">
          <w:rPr>
            <w:rFonts w:asciiTheme="minorHAnsi" w:eastAsia="Times New Roman" w:hAnsiTheme="minorHAnsi"/>
            <w:color w:val="404040"/>
          </w:rPr>
          <w:t>right-hand</w:t>
        </w:r>
      </w:ins>
      <w:ins w:id="2215" w:author="Joshua Murray" w:date="2017-06-04T01:14:00Z">
        <w:r w:rsidR="004B013F" w:rsidRPr="0027023E">
          <w:rPr>
            <w:rFonts w:asciiTheme="minorHAnsi" w:eastAsia="Times New Roman" w:hAnsiTheme="minorHAnsi"/>
            <w:color w:val="404040"/>
          </w:rPr>
          <w:t xml:space="preserve"> side of General Settings box and then </w:t>
        </w:r>
      </w:ins>
      <w:ins w:id="2216" w:author="Joshua Murray" w:date="2017-06-04T00:24:00Z">
        <w:r w:rsidR="00DB2E1B" w:rsidRPr="0027023E">
          <w:rPr>
            <w:rFonts w:asciiTheme="minorHAnsi" w:eastAsia="Times New Roman" w:hAnsiTheme="minorHAnsi"/>
            <w:color w:val="404040"/>
          </w:rPr>
          <w:t xml:space="preserve">check the “Enabled” check box for </w:t>
        </w:r>
      </w:ins>
      <w:ins w:id="2217" w:author="Joshua Murray" w:date="2017-06-04T00:25:00Z">
        <w:r w:rsidR="00DB2E1B" w:rsidRPr="00B00740">
          <w:rPr>
            <w:rFonts w:asciiTheme="minorHAnsi" w:eastAsia="Times New Roman" w:hAnsiTheme="minorHAnsi"/>
            <w:b/>
            <w:color w:val="404040"/>
            <w:rPrChange w:id="2218" w:author="Brad Scherer" w:date="2017-06-20T16:58:00Z">
              <w:rPr>
                <w:rFonts w:asciiTheme="minorHAnsi" w:eastAsia="Times New Roman" w:hAnsiTheme="minorHAnsi"/>
                <w:color w:val="404040"/>
              </w:rPr>
            </w:rPrChange>
          </w:rPr>
          <w:t>“</w:t>
        </w:r>
      </w:ins>
      <w:ins w:id="2219" w:author="Joshua Murray" w:date="2017-06-04T00:24:00Z">
        <w:r w:rsidR="00DB2E1B" w:rsidRPr="00B00740">
          <w:rPr>
            <w:rFonts w:asciiTheme="minorHAnsi" w:eastAsia="Times New Roman" w:hAnsiTheme="minorHAnsi"/>
            <w:b/>
            <w:color w:val="404040"/>
            <w:rPrChange w:id="2220" w:author="Brad Scherer" w:date="2017-06-20T16:58:00Z">
              <w:rPr>
                <w:rFonts w:asciiTheme="minorHAnsi" w:eastAsia="Times New Roman" w:hAnsiTheme="minorHAnsi"/>
                <w:color w:val="404040"/>
              </w:rPr>
            </w:rPrChange>
          </w:rPr>
          <w:t>Application Security”</w:t>
        </w:r>
      </w:ins>
      <w:ins w:id="2221" w:author="Joshua Murray" w:date="2017-06-04T00:25:00Z">
        <w:r w:rsidR="00DB2E1B" w:rsidRPr="00B00740">
          <w:rPr>
            <w:rFonts w:asciiTheme="minorHAnsi" w:eastAsia="Times New Roman" w:hAnsiTheme="minorHAnsi"/>
            <w:b/>
            <w:color w:val="404040"/>
            <w:rPrChange w:id="2222" w:author="Brad Scherer" w:date="2017-06-20T16:58:00Z">
              <w:rPr>
                <w:rFonts w:asciiTheme="minorHAnsi" w:eastAsia="Times New Roman" w:hAnsiTheme="minorHAnsi"/>
                <w:color w:val="404040"/>
              </w:rPr>
            </w:rPrChange>
          </w:rPr>
          <w:t xml:space="preserve"> </w:t>
        </w:r>
        <w:r w:rsidR="00DB2E1B" w:rsidRPr="0027023E">
          <w:rPr>
            <w:rFonts w:asciiTheme="minorHAnsi" w:eastAsia="Times New Roman" w:hAnsiTheme="minorHAnsi"/>
            <w:color w:val="404040"/>
          </w:rPr>
          <w:t xml:space="preserve">to enable the </w:t>
        </w:r>
      </w:ins>
      <w:proofErr w:type="spellStart"/>
      <w:ins w:id="2223" w:author="Joshua Murray" w:date="2017-06-04T00:27:00Z">
        <w:r w:rsidR="00CE1AA1" w:rsidRPr="0027023E">
          <w:rPr>
            <w:rFonts w:asciiTheme="minorHAnsi" w:eastAsia="Times New Roman" w:hAnsiTheme="minorHAnsi"/>
            <w:color w:val="404040"/>
          </w:rPr>
          <w:t>DoS</w:t>
        </w:r>
        <w:proofErr w:type="spellEnd"/>
        <w:r w:rsidR="00CE1AA1" w:rsidRPr="0027023E">
          <w:rPr>
            <w:rFonts w:asciiTheme="minorHAnsi" w:eastAsia="Times New Roman" w:hAnsiTheme="minorHAnsi"/>
            <w:color w:val="404040"/>
          </w:rPr>
          <w:t xml:space="preserve"> profile and allow additional settings to be configured</w:t>
        </w:r>
      </w:ins>
      <w:ins w:id="2224" w:author="Jack Fenimore" w:date="2017-06-06T16:59:00Z">
        <w:r w:rsidR="00E870B3" w:rsidRPr="0027023E">
          <w:rPr>
            <w:rFonts w:asciiTheme="minorHAnsi" w:eastAsia="Times New Roman" w:hAnsiTheme="minorHAnsi"/>
            <w:color w:val="404040"/>
          </w:rPr>
          <w:t>.</w:t>
        </w:r>
      </w:ins>
    </w:p>
    <w:p w14:paraId="19670A2E" w14:textId="2CFDF688" w:rsidR="0026410C" w:rsidRPr="0027023E" w:rsidRDefault="00CE1AA1">
      <w:pPr>
        <w:pStyle w:val="ListParagraph"/>
        <w:shd w:val="clear" w:color="auto" w:fill="FCFCFC"/>
        <w:spacing w:before="100" w:beforeAutospacing="1" w:after="100" w:afterAutospacing="1" w:line="360" w:lineRule="atLeast"/>
        <w:ind w:left="1440" w:hanging="720"/>
        <w:rPr>
          <w:ins w:id="2225" w:author="Jack Fenimore" w:date="2017-06-06T16:59:00Z"/>
          <w:rFonts w:asciiTheme="minorHAnsi" w:eastAsia="Times New Roman" w:hAnsiTheme="minorHAnsi"/>
          <w:color w:val="404040"/>
        </w:rPr>
        <w:pPrChange w:id="2226" w:author="Jack Fenimore" w:date="2017-06-06T16:59:00Z">
          <w:pPr>
            <w:pStyle w:val="ListParagraph"/>
            <w:numPr>
              <w:numId w:val="55"/>
            </w:numPr>
            <w:shd w:val="clear" w:color="auto" w:fill="FCFCFC"/>
            <w:spacing w:before="100" w:beforeAutospacing="1" w:after="100" w:afterAutospacing="1" w:line="360" w:lineRule="atLeast"/>
            <w:ind w:hanging="360"/>
          </w:pPr>
        </w:pPrChange>
      </w:pPr>
      <w:moveFromRangeStart w:id="2227" w:author="Brad Scherer [2]" w:date="2017-06-06T00:24:00Z" w:name="move484471995"/>
      <w:moveFrom w:id="2228" w:author="Brad Scherer [2]" w:date="2017-06-06T00:24:00Z">
        <w:ins w:id="2229" w:author="Joshua Murray" w:date="2017-06-04T00:27:00Z">
          <w:r w:rsidRPr="0027023E" w:rsidDel="00F04658">
            <w:rPr>
              <w:rFonts w:asciiTheme="minorHAnsi" w:eastAsia="Times New Roman" w:hAnsiTheme="minorHAnsi"/>
              <w:color w:val="404040"/>
            </w:rPr>
            <w:lastRenderedPageBreak/>
            <w:t>.</w:t>
          </w:r>
        </w:ins>
        <w:ins w:id="2230" w:author="Joshua Murray" w:date="2017-06-05T17:20:00Z">
          <w:r w:rsidR="00E74333" w:rsidRPr="0027023E" w:rsidDel="00F04658">
            <w:rPr>
              <w:rFonts w:asciiTheme="minorHAnsi" w:eastAsia="Times New Roman" w:hAnsiTheme="minorHAnsi"/>
              <w:color w:val="404040"/>
            </w:rPr>
            <w:t xml:space="preserve">  NOTE:</w:t>
          </w:r>
          <w:r w:rsidR="00E74333" w:rsidRPr="0027023E" w:rsidDel="00F04658">
            <w:rPr>
              <w:rFonts w:asciiTheme="minorHAnsi" w:hAnsiTheme="minorHAnsi"/>
              <w:rPrChange w:id="2231" w:author="Brad Scherer" w:date="2017-06-20T16:40:00Z">
                <w:rPr/>
              </w:rPrChange>
            </w:rPr>
            <w:t xml:space="preserve"> The threshold Sensitivity </w:t>
          </w:r>
          <w:r w:rsidR="00180E4B" w:rsidRPr="0027023E" w:rsidDel="00F04658">
            <w:rPr>
              <w:rFonts w:asciiTheme="minorHAnsi" w:hAnsiTheme="minorHAnsi"/>
              <w:rPrChange w:id="2232" w:author="Brad Scherer" w:date="2017-06-20T16:40:00Z">
                <w:rPr/>
              </w:rPrChange>
            </w:rPr>
            <w:t xml:space="preserve">drop-down </w:t>
          </w:r>
          <w:r w:rsidR="00180E4B" w:rsidRPr="0027023E" w:rsidDel="00F04658">
            <w:rPr>
              <w:rFonts w:asciiTheme="minorHAnsi" w:eastAsia="Times New Roman" w:hAnsiTheme="minorHAnsi"/>
              <w:color w:val="404040"/>
            </w:rPr>
            <w:t>d</w:t>
          </w:r>
          <w:r w:rsidR="00E74333" w:rsidRPr="0027023E" w:rsidDel="00F04658">
            <w:rPr>
              <w:rFonts w:asciiTheme="minorHAnsi" w:eastAsia="Times New Roman" w:hAnsiTheme="minorHAnsi"/>
              <w:color w:val="404040"/>
            </w:rPr>
            <w:t>isplays the DoS protection auto threshold sensitivity for the profile. Options are Low, Medium, and</w:t>
          </w:r>
          <w:r w:rsidR="00180E4B" w:rsidRPr="0027023E" w:rsidDel="00F04658">
            <w:rPr>
              <w:rFonts w:asciiTheme="minorHAnsi" w:eastAsia="Times New Roman" w:hAnsiTheme="minorHAnsi"/>
              <w:color w:val="404040"/>
            </w:rPr>
            <w:t xml:space="preserve"> </w:t>
          </w:r>
          <w:r w:rsidR="00E74333" w:rsidRPr="0027023E" w:rsidDel="00F04658">
            <w:rPr>
              <w:rFonts w:asciiTheme="minorHAnsi" w:eastAsia="Times New Roman" w:hAnsiTheme="minorHAnsi"/>
              <w:color w:val="404040"/>
            </w:rPr>
            <w:t>High.</w:t>
          </w:r>
        </w:ins>
      </w:moveFrom>
      <w:moveFromRangeEnd w:id="2227"/>
      <w:ins w:id="2233" w:author="Joshua Murray" w:date="2017-06-04T02:04:00Z">
        <w:r w:rsidR="009C4CD8" w:rsidRPr="0027023E">
          <w:rPr>
            <w:rFonts w:asciiTheme="minorHAnsi" w:eastAsia="Times New Roman" w:hAnsiTheme="minorHAnsi"/>
            <w:noProof/>
            <w:color w:val="404040"/>
            <w:rPrChange w:id="2234" w:author="Brad Scherer" w:date="2017-06-20T16:40:00Z">
              <w:rPr>
                <w:noProof/>
              </w:rPr>
            </w:rPrChange>
          </w:rPr>
          <w:drawing>
            <wp:inline distT="0" distB="0" distL="0" distR="0" wp14:anchorId="24EF3968" wp14:editId="4E1071F7">
              <wp:extent cx="5868670" cy="3017810"/>
              <wp:effectExtent l="0" t="0" r="0" b="5080"/>
              <wp:docPr id="56" name="Picture 56" descr="/Users/jomurray/Desktop/ASM 141/Screen Shot 2017-06-04 at 12.25.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murray/Desktop/ASM 141/Screen Shot 2017-06-04 at 12.25.23 AM.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994" t="2188" b="1877"/>
                      <a:stretch/>
                    </pic:blipFill>
                    <pic:spPr bwMode="auto">
                      <a:xfrm>
                        <a:off x="0" y="0"/>
                        <a:ext cx="5869989" cy="3018488"/>
                      </a:xfrm>
                      <a:prstGeom prst="rect">
                        <a:avLst/>
                      </a:prstGeom>
                      <a:noFill/>
                      <a:ln>
                        <a:noFill/>
                      </a:ln>
                      <a:extLst>
                        <a:ext uri="{53640926-AAD7-44D8-BBD7-CCE9431645EC}">
                          <a14:shadowObscured xmlns:a14="http://schemas.microsoft.com/office/drawing/2010/main"/>
                        </a:ext>
                      </a:extLst>
                    </pic:spPr>
                  </pic:pic>
                </a:graphicData>
              </a:graphic>
            </wp:inline>
          </w:drawing>
        </w:r>
      </w:ins>
    </w:p>
    <w:p w14:paraId="167BF8A1" w14:textId="77777777" w:rsidR="00E870B3" w:rsidRPr="0027023E" w:rsidRDefault="00E870B3">
      <w:pPr>
        <w:pStyle w:val="ListParagraph"/>
        <w:shd w:val="clear" w:color="auto" w:fill="FCFCFC"/>
        <w:spacing w:before="100" w:beforeAutospacing="1" w:after="100" w:afterAutospacing="1" w:line="360" w:lineRule="atLeast"/>
        <w:rPr>
          <w:ins w:id="2235" w:author="Joshua Murray" w:date="2017-06-04T00:27:00Z"/>
          <w:rFonts w:asciiTheme="minorHAnsi" w:eastAsia="Times New Roman" w:hAnsiTheme="minorHAnsi"/>
          <w:color w:val="404040"/>
        </w:rPr>
        <w:pPrChange w:id="2236" w:author="Jack Fenimore" w:date="2017-06-06T16:59:00Z">
          <w:pPr>
            <w:pStyle w:val="ListParagraph"/>
            <w:numPr>
              <w:numId w:val="55"/>
            </w:numPr>
            <w:shd w:val="clear" w:color="auto" w:fill="FCFCFC"/>
            <w:spacing w:before="100" w:beforeAutospacing="1" w:after="100" w:afterAutospacing="1" w:line="360" w:lineRule="atLeast"/>
            <w:ind w:hanging="360"/>
          </w:pPr>
        </w:pPrChange>
      </w:pPr>
    </w:p>
    <w:p w14:paraId="5ED3D7D7" w14:textId="749B4519" w:rsidR="00CE1AA1" w:rsidRPr="0027023E" w:rsidRDefault="002D26F8">
      <w:pPr>
        <w:pStyle w:val="ListParagraph"/>
        <w:numPr>
          <w:ilvl w:val="0"/>
          <w:numId w:val="55"/>
        </w:numPr>
        <w:shd w:val="clear" w:color="auto" w:fill="FCFCFC"/>
        <w:spacing w:before="100" w:beforeAutospacing="1" w:after="100" w:afterAutospacing="1" w:line="360" w:lineRule="atLeast"/>
        <w:rPr>
          <w:rFonts w:asciiTheme="minorHAnsi" w:eastAsia="Times New Roman" w:hAnsiTheme="minorHAnsi"/>
          <w:color w:val="000000" w:themeColor="text1"/>
          <w:rPrChange w:id="2237" w:author="Brad Scherer" w:date="2017-06-20T16:40:00Z">
            <w:rPr/>
          </w:rPrChange>
        </w:rPr>
        <w:pPrChange w:id="2238" w:author="Chad Jenison" w:date="2017-06-07T16:58:00Z">
          <w:pPr>
            <w:pStyle w:val="ListParagraph"/>
            <w:numPr>
              <w:numId w:val="55"/>
            </w:numPr>
            <w:shd w:val="clear" w:color="auto" w:fill="FCFCFC"/>
            <w:ind w:hanging="360"/>
          </w:pPr>
        </w:pPrChange>
      </w:pPr>
      <w:ins w:id="2239" w:author="Joshua Murray" w:date="2017-06-04T00:30:00Z">
        <w:r w:rsidRPr="0027023E">
          <w:rPr>
            <w:rFonts w:asciiTheme="minorHAnsi" w:eastAsia="Times New Roman" w:hAnsiTheme="minorHAnsi"/>
            <w:color w:val="404040"/>
          </w:rPr>
          <w:t xml:space="preserve">Select </w:t>
        </w:r>
        <w:r w:rsidRPr="00B00740">
          <w:rPr>
            <w:rFonts w:asciiTheme="minorHAnsi" w:eastAsia="Times New Roman" w:hAnsiTheme="minorHAnsi"/>
            <w:b/>
            <w:color w:val="404040"/>
            <w:rPrChange w:id="2240" w:author="Brad Scherer" w:date="2017-06-20T16:58:00Z">
              <w:rPr>
                <w:rFonts w:asciiTheme="minorHAnsi" w:eastAsia="Times New Roman" w:hAnsiTheme="minorHAnsi"/>
                <w:color w:val="404040"/>
              </w:rPr>
            </w:rPrChange>
          </w:rPr>
          <w:t>“Proactive Bot Defense”</w:t>
        </w:r>
        <w:r w:rsidRPr="0027023E">
          <w:rPr>
            <w:rFonts w:asciiTheme="minorHAnsi" w:eastAsia="Times New Roman" w:hAnsiTheme="minorHAnsi"/>
            <w:color w:val="404040"/>
          </w:rPr>
          <w:t xml:space="preserve"> under the list of </w:t>
        </w:r>
        <w:r w:rsidRPr="00B00740">
          <w:rPr>
            <w:rFonts w:asciiTheme="minorHAnsi" w:eastAsia="Times New Roman" w:hAnsiTheme="minorHAnsi"/>
            <w:b/>
            <w:color w:val="404040"/>
            <w:rPrChange w:id="2241" w:author="Brad Scherer" w:date="2017-06-20T16:58:00Z">
              <w:rPr>
                <w:rFonts w:asciiTheme="minorHAnsi" w:eastAsia="Times New Roman" w:hAnsiTheme="minorHAnsi"/>
                <w:color w:val="404040"/>
              </w:rPr>
            </w:rPrChange>
          </w:rPr>
          <w:t xml:space="preserve">“Application Security” </w:t>
        </w:r>
        <w:r w:rsidRPr="0027023E">
          <w:rPr>
            <w:rFonts w:asciiTheme="minorHAnsi" w:eastAsia="Times New Roman" w:hAnsiTheme="minorHAnsi"/>
            <w:color w:val="404040"/>
          </w:rPr>
          <w:t xml:space="preserve">options for this </w:t>
        </w:r>
        <w:proofErr w:type="spellStart"/>
        <w:r w:rsidRPr="0027023E">
          <w:rPr>
            <w:rFonts w:asciiTheme="minorHAnsi" w:eastAsia="Times New Roman" w:hAnsiTheme="minorHAnsi"/>
            <w:color w:val="404040"/>
          </w:rPr>
          <w:t>DoS</w:t>
        </w:r>
        <w:proofErr w:type="spellEnd"/>
        <w:r w:rsidRPr="0027023E">
          <w:rPr>
            <w:rFonts w:asciiTheme="minorHAnsi" w:eastAsia="Times New Roman" w:hAnsiTheme="minorHAnsi"/>
            <w:color w:val="404040"/>
          </w:rPr>
          <w:t xml:space="preserve"> profile.</w:t>
        </w:r>
      </w:ins>
    </w:p>
    <w:p w14:paraId="16189926" w14:textId="7066FA49" w:rsidR="00E870B3" w:rsidRPr="0027023E" w:rsidRDefault="002D26F8">
      <w:pPr>
        <w:pStyle w:val="ListParagraph"/>
        <w:numPr>
          <w:ilvl w:val="0"/>
          <w:numId w:val="55"/>
        </w:numPr>
        <w:shd w:val="clear" w:color="auto" w:fill="FCFCFC"/>
        <w:spacing w:before="100" w:beforeAutospacing="1" w:after="100" w:afterAutospacing="1" w:line="360" w:lineRule="atLeast"/>
        <w:rPr>
          <w:ins w:id="2242" w:author="Jack Fenimore" w:date="2017-06-06T16:59:00Z"/>
          <w:rFonts w:asciiTheme="minorHAnsi" w:eastAsia="Times New Roman" w:hAnsiTheme="minorHAnsi"/>
          <w:color w:val="404040"/>
        </w:rPr>
        <w:pPrChange w:id="2243" w:author="Chad Jenison" w:date="2017-06-07T16:56:00Z">
          <w:pPr>
            <w:pStyle w:val="ListParagraph"/>
            <w:numPr>
              <w:numId w:val="55"/>
            </w:numPr>
            <w:shd w:val="clear" w:color="auto" w:fill="FCFCFC"/>
            <w:ind w:hanging="360"/>
          </w:pPr>
        </w:pPrChange>
      </w:pPr>
      <w:ins w:id="2244" w:author="Joshua Murray" w:date="2017-06-04T00:31:00Z">
        <w:r w:rsidRPr="0027023E">
          <w:rPr>
            <w:rFonts w:asciiTheme="minorHAnsi" w:eastAsia="Times New Roman" w:hAnsiTheme="minorHAnsi"/>
            <w:color w:val="404040"/>
          </w:rPr>
          <w:t>Click the “</w:t>
        </w:r>
        <w:r w:rsidRPr="0027023E">
          <w:rPr>
            <w:rFonts w:asciiTheme="minorHAnsi" w:eastAsia="Times New Roman" w:hAnsiTheme="minorHAnsi"/>
            <w:b/>
            <w:bCs/>
            <w:color w:val="404040"/>
            <w:rPrChange w:id="2245" w:author="Brad Scherer" w:date="2017-06-20T16:40:00Z">
              <w:rPr>
                <w:rFonts w:asciiTheme="minorHAnsi" w:eastAsia="Times New Roman" w:hAnsiTheme="minorHAnsi"/>
                <w:color w:val="404040"/>
              </w:rPr>
            </w:rPrChange>
          </w:rPr>
          <w:t>Edit</w:t>
        </w:r>
        <w:r w:rsidRPr="0027023E">
          <w:rPr>
            <w:rFonts w:asciiTheme="minorHAnsi" w:eastAsia="Times New Roman" w:hAnsiTheme="minorHAnsi"/>
            <w:color w:val="404040"/>
          </w:rPr>
          <w:t>”</w:t>
        </w:r>
        <w:r w:rsidR="0043685D" w:rsidRPr="0027023E">
          <w:rPr>
            <w:rFonts w:asciiTheme="minorHAnsi" w:eastAsia="Times New Roman" w:hAnsiTheme="minorHAnsi"/>
            <w:color w:val="404040"/>
          </w:rPr>
          <w:t xml:space="preserve"> link on the right</w:t>
        </w:r>
      </w:ins>
      <w:ins w:id="2246" w:author="Joshua Murray" w:date="2017-06-04T01:15:00Z">
        <w:r w:rsidR="0043685D" w:rsidRPr="0027023E">
          <w:rPr>
            <w:rFonts w:asciiTheme="minorHAnsi" w:eastAsia="Times New Roman" w:hAnsiTheme="minorHAnsi"/>
            <w:color w:val="404040"/>
          </w:rPr>
          <w:t xml:space="preserve"> for the </w:t>
        </w:r>
        <w:r w:rsidR="0043685D" w:rsidRPr="00B00740">
          <w:rPr>
            <w:rFonts w:asciiTheme="minorHAnsi" w:eastAsia="Times New Roman" w:hAnsiTheme="minorHAnsi"/>
            <w:b/>
            <w:color w:val="404040"/>
            <w:rPrChange w:id="2247" w:author="Brad Scherer" w:date="2017-06-20T16:58:00Z">
              <w:rPr>
                <w:rFonts w:asciiTheme="minorHAnsi" w:eastAsia="Times New Roman" w:hAnsiTheme="minorHAnsi"/>
                <w:color w:val="404040"/>
              </w:rPr>
            </w:rPrChange>
          </w:rPr>
          <w:t>“Application Security &gt;&gt; Proactive Bot Defense”</w:t>
        </w:r>
        <w:r w:rsidR="0043685D" w:rsidRPr="0027023E">
          <w:rPr>
            <w:rFonts w:asciiTheme="minorHAnsi" w:eastAsia="Times New Roman" w:hAnsiTheme="minorHAnsi"/>
            <w:color w:val="404040"/>
          </w:rPr>
          <w:t xml:space="preserve"> menu and</w:t>
        </w:r>
      </w:ins>
      <w:ins w:id="2248" w:author="Joshua Murray" w:date="2017-06-04T01:16:00Z">
        <w:r w:rsidR="0043685D" w:rsidRPr="0027023E">
          <w:rPr>
            <w:rFonts w:asciiTheme="minorHAnsi" w:eastAsia="Times New Roman" w:hAnsiTheme="minorHAnsi"/>
            <w:color w:val="404040"/>
          </w:rPr>
          <w:t xml:space="preserve"> select </w:t>
        </w:r>
        <w:r w:rsidR="0043685D" w:rsidRPr="00B00740">
          <w:rPr>
            <w:rFonts w:asciiTheme="minorHAnsi" w:eastAsia="Times New Roman" w:hAnsiTheme="minorHAnsi"/>
            <w:b/>
            <w:color w:val="404040"/>
            <w:rPrChange w:id="2249" w:author="Brad Scherer" w:date="2017-06-20T16:58:00Z">
              <w:rPr>
                <w:rFonts w:asciiTheme="minorHAnsi" w:eastAsia="Times New Roman" w:hAnsiTheme="minorHAnsi"/>
                <w:color w:val="404040"/>
              </w:rPr>
            </w:rPrChange>
          </w:rPr>
          <w:t xml:space="preserve">“Always” </w:t>
        </w:r>
        <w:r w:rsidR="0043685D" w:rsidRPr="0027023E">
          <w:rPr>
            <w:rFonts w:asciiTheme="minorHAnsi" w:eastAsia="Times New Roman" w:hAnsiTheme="minorHAnsi"/>
            <w:color w:val="404040"/>
          </w:rPr>
          <w:t xml:space="preserve">from the drop-down menu for </w:t>
        </w:r>
        <w:r w:rsidR="0043685D" w:rsidRPr="00B00740">
          <w:rPr>
            <w:rFonts w:asciiTheme="minorHAnsi" w:eastAsia="Times New Roman" w:hAnsiTheme="minorHAnsi"/>
            <w:b/>
            <w:color w:val="404040"/>
            <w:rPrChange w:id="2250" w:author="Brad Scherer" w:date="2017-06-20T16:59:00Z">
              <w:rPr>
                <w:rFonts w:asciiTheme="minorHAnsi" w:eastAsia="Times New Roman" w:hAnsiTheme="minorHAnsi"/>
                <w:color w:val="404040"/>
              </w:rPr>
            </w:rPrChange>
          </w:rPr>
          <w:t>“Operation Mode</w:t>
        </w:r>
        <w:del w:id="2251" w:author="Brad Scherer" w:date="2017-06-20T16:59:00Z">
          <w:r w:rsidR="0043685D" w:rsidRPr="00B00740" w:rsidDel="00B00740">
            <w:rPr>
              <w:rFonts w:asciiTheme="minorHAnsi" w:eastAsia="Times New Roman" w:hAnsiTheme="minorHAnsi"/>
              <w:b/>
              <w:color w:val="404040"/>
              <w:rPrChange w:id="2252" w:author="Brad Scherer" w:date="2017-06-20T16:59:00Z">
                <w:rPr>
                  <w:rFonts w:asciiTheme="minorHAnsi" w:eastAsia="Times New Roman" w:hAnsiTheme="minorHAnsi"/>
                  <w:color w:val="404040"/>
                </w:rPr>
              </w:rPrChange>
            </w:rPr>
            <w:delText>.</w:delText>
          </w:r>
        </w:del>
        <w:r w:rsidR="0043685D" w:rsidRPr="00B00740">
          <w:rPr>
            <w:rFonts w:asciiTheme="minorHAnsi" w:eastAsia="Times New Roman" w:hAnsiTheme="minorHAnsi"/>
            <w:b/>
            <w:color w:val="404040"/>
            <w:rPrChange w:id="2253" w:author="Brad Scherer" w:date="2017-06-20T16:59:00Z">
              <w:rPr>
                <w:rFonts w:asciiTheme="minorHAnsi" w:eastAsia="Times New Roman" w:hAnsiTheme="minorHAnsi"/>
                <w:color w:val="404040"/>
              </w:rPr>
            </w:rPrChange>
          </w:rPr>
          <w:t>”</w:t>
        </w:r>
      </w:ins>
      <w:ins w:id="2254" w:author="Brad Scherer" w:date="2017-06-20T16:59:00Z">
        <w:r w:rsidR="00B00740">
          <w:rPr>
            <w:rFonts w:asciiTheme="minorHAnsi" w:eastAsia="Times New Roman" w:hAnsiTheme="minorHAnsi"/>
            <w:color w:val="404040"/>
          </w:rPr>
          <w:t>.</w:t>
        </w:r>
      </w:ins>
    </w:p>
    <w:p w14:paraId="214D2E6B" w14:textId="77777777" w:rsidR="00E870B3" w:rsidRPr="0027023E" w:rsidRDefault="00E870B3">
      <w:pPr>
        <w:pStyle w:val="ListParagraph"/>
        <w:shd w:val="clear" w:color="auto" w:fill="FCFCFC"/>
        <w:spacing w:before="100" w:beforeAutospacing="1" w:after="100" w:afterAutospacing="1" w:line="360" w:lineRule="atLeast"/>
        <w:rPr>
          <w:ins w:id="2255" w:author="Jack Fenimore" w:date="2017-06-06T16:59:00Z"/>
          <w:rFonts w:asciiTheme="minorHAnsi" w:eastAsia="Times New Roman" w:hAnsiTheme="minorHAnsi"/>
          <w:color w:val="404040"/>
        </w:rPr>
        <w:pPrChange w:id="2256" w:author="Jack Fenimore" w:date="2017-06-06T16:59:00Z">
          <w:pPr>
            <w:pStyle w:val="ListParagraph"/>
            <w:numPr>
              <w:numId w:val="55"/>
            </w:numPr>
            <w:shd w:val="clear" w:color="auto" w:fill="FCFCFC"/>
            <w:spacing w:before="100" w:beforeAutospacing="1" w:after="100" w:afterAutospacing="1" w:line="360" w:lineRule="atLeast"/>
            <w:ind w:hanging="360"/>
          </w:pPr>
        </w:pPrChange>
      </w:pPr>
    </w:p>
    <w:p w14:paraId="4000AA8A" w14:textId="48B7FFFA" w:rsidR="002D26F8" w:rsidRPr="0027023E" w:rsidRDefault="009C4CD8">
      <w:pPr>
        <w:pStyle w:val="ListParagraph"/>
        <w:shd w:val="clear" w:color="auto" w:fill="FCFCFC"/>
        <w:spacing w:before="100" w:beforeAutospacing="1" w:after="100" w:afterAutospacing="1" w:line="360" w:lineRule="atLeast"/>
        <w:rPr>
          <w:ins w:id="2257" w:author="Joshua Murray" w:date="2017-06-04T01:17:00Z"/>
          <w:rFonts w:asciiTheme="minorHAnsi" w:eastAsia="Times New Roman" w:hAnsiTheme="minorHAnsi"/>
          <w:color w:val="404040"/>
        </w:rPr>
        <w:pPrChange w:id="2258" w:author="Jack Fenimore" w:date="2017-06-06T16:59:00Z">
          <w:pPr>
            <w:pStyle w:val="ListParagraph"/>
            <w:numPr>
              <w:numId w:val="55"/>
            </w:numPr>
            <w:shd w:val="clear" w:color="auto" w:fill="FCFCFC"/>
            <w:spacing w:before="100" w:beforeAutospacing="1" w:after="100" w:afterAutospacing="1" w:line="360" w:lineRule="atLeast"/>
            <w:ind w:hanging="360"/>
          </w:pPr>
        </w:pPrChange>
      </w:pPr>
      <w:ins w:id="2259" w:author="Joshua Murray" w:date="2017-06-04T02:05:00Z">
        <w:r w:rsidRPr="0027023E">
          <w:rPr>
            <w:rFonts w:asciiTheme="minorHAnsi" w:eastAsia="Times New Roman" w:hAnsiTheme="minorHAnsi"/>
            <w:noProof/>
            <w:color w:val="404040"/>
            <w:rPrChange w:id="2260" w:author="Brad Scherer" w:date="2017-06-20T16:40:00Z">
              <w:rPr>
                <w:noProof/>
              </w:rPr>
            </w:rPrChange>
          </w:rPr>
          <w:drawing>
            <wp:inline distT="0" distB="0" distL="0" distR="0" wp14:anchorId="6BC79882" wp14:editId="273DD901">
              <wp:extent cx="5809615" cy="3519807"/>
              <wp:effectExtent l="0" t="0" r="6985" b="10795"/>
              <wp:docPr id="58" name="Picture 58" descr="/Users/jomurray/Desktop/ASM 141/Screen Shot 2017-06-04 at 1.1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omurray/Desktop/ASM 141/Screen Shot 2017-06-04 at 1.17.21 AM.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161" t="1081" r="832" b="2145"/>
                      <a:stretch/>
                    </pic:blipFill>
                    <pic:spPr bwMode="auto">
                      <a:xfrm>
                        <a:off x="0" y="0"/>
                        <a:ext cx="5810861" cy="3520562"/>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04FE7D" w14:textId="38D8BCBB" w:rsidR="00074C33" w:rsidRPr="0027023E" w:rsidRDefault="00074C33">
      <w:pPr>
        <w:pStyle w:val="ListParagraph"/>
        <w:numPr>
          <w:ilvl w:val="0"/>
          <w:numId w:val="55"/>
        </w:numPr>
        <w:shd w:val="clear" w:color="auto" w:fill="FCFCFC"/>
        <w:spacing w:before="100" w:beforeAutospacing="1" w:after="100" w:afterAutospacing="1" w:line="360" w:lineRule="atLeast"/>
        <w:rPr>
          <w:ins w:id="2261" w:author="Joshua Murray" w:date="2017-06-04T01:18:00Z"/>
          <w:rFonts w:asciiTheme="minorHAnsi" w:eastAsia="Times New Roman" w:hAnsiTheme="minorHAnsi"/>
          <w:color w:val="404040"/>
        </w:rPr>
        <w:pPrChange w:id="2262" w:author="Chad Jenison" w:date="2017-06-07T16:56:00Z">
          <w:pPr>
            <w:pStyle w:val="ListParagraph"/>
            <w:numPr>
              <w:numId w:val="55"/>
            </w:numPr>
            <w:shd w:val="clear" w:color="auto" w:fill="FCFCFC"/>
            <w:ind w:hanging="360"/>
          </w:pPr>
        </w:pPrChange>
      </w:pPr>
      <w:ins w:id="2263" w:author="Joshua Murray" w:date="2017-06-04T01:17:00Z">
        <w:r w:rsidRPr="0027023E">
          <w:rPr>
            <w:rFonts w:asciiTheme="minorHAnsi" w:eastAsia="Times New Roman" w:hAnsiTheme="minorHAnsi"/>
            <w:color w:val="404040"/>
          </w:rPr>
          <w:lastRenderedPageBreak/>
          <w:t xml:space="preserve">Notice that for </w:t>
        </w:r>
        <w:r w:rsidRPr="00B00740">
          <w:rPr>
            <w:rFonts w:asciiTheme="minorHAnsi" w:eastAsia="Times New Roman" w:hAnsiTheme="minorHAnsi"/>
            <w:b/>
            <w:color w:val="404040"/>
            <w:rPrChange w:id="2264" w:author="Brad Scherer" w:date="2017-06-20T16:59:00Z">
              <w:rPr>
                <w:rFonts w:asciiTheme="minorHAnsi" w:eastAsia="Times New Roman" w:hAnsiTheme="minorHAnsi"/>
                <w:color w:val="404040"/>
              </w:rPr>
            </w:rPrChange>
          </w:rPr>
          <w:t xml:space="preserve">“Block requests from suspicious browsers” </w:t>
        </w:r>
        <w:r w:rsidRPr="0027023E">
          <w:rPr>
            <w:rFonts w:asciiTheme="minorHAnsi" w:eastAsia="Times New Roman" w:hAnsiTheme="minorHAnsi"/>
            <w:color w:val="404040"/>
          </w:rPr>
          <w:t xml:space="preserve">the </w:t>
        </w:r>
      </w:ins>
      <w:ins w:id="2265" w:author="Joshua Murray" w:date="2017-06-04T01:18:00Z">
        <w:r w:rsidRPr="00B00740">
          <w:rPr>
            <w:rFonts w:asciiTheme="minorHAnsi" w:eastAsia="Times New Roman" w:hAnsiTheme="minorHAnsi"/>
            <w:b/>
            <w:color w:val="404040"/>
            <w:rPrChange w:id="2266" w:author="Brad Scherer" w:date="2017-06-20T16:59:00Z">
              <w:rPr>
                <w:rFonts w:asciiTheme="minorHAnsi" w:eastAsia="Times New Roman" w:hAnsiTheme="minorHAnsi"/>
                <w:color w:val="404040"/>
              </w:rPr>
            </w:rPrChange>
          </w:rPr>
          <w:t>“Block Suspicious Browsers”</w:t>
        </w:r>
        <w:r w:rsidRPr="0027023E">
          <w:rPr>
            <w:rFonts w:asciiTheme="minorHAnsi" w:eastAsia="Times New Roman" w:hAnsiTheme="minorHAnsi"/>
            <w:color w:val="404040"/>
          </w:rPr>
          <w:t xml:space="preserve"> setting is enabled by default.</w:t>
        </w:r>
      </w:ins>
    </w:p>
    <w:p w14:paraId="695CE3F0" w14:textId="62E94B50" w:rsidR="00074C33" w:rsidRPr="0027023E" w:rsidRDefault="00074C33">
      <w:pPr>
        <w:pStyle w:val="ListParagraph"/>
        <w:numPr>
          <w:ilvl w:val="0"/>
          <w:numId w:val="55"/>
        </w:numPr>
        <w:shd w:val="clear" w:color="auto" w:fill="FCFCFC"/>
        <w:spacing w:before="100" w:beforeAutospacing="1" w:after="100" w:afterAutospacing="1" w:line="360" w:lineRule="atLeast"/>
        <w:rPr>
          <w:rFonts w:asciiTheme="minorHAnsi" w:eastAsia="Times New Roman" w:hAnsiTheme="minorHAnsi"/>
          <w:color w:val="000000" w:themeColor="text1"/>
          <w:rPrChange w:id="2267" w:author="Brad Scherer" w:date="2017-06-20T16:40:00Z">
            <w:rPr/>
          </w:rPrChange>
        </w:rPr>
        <w:pPrChange w:id="2268" w:author="Chad Jenison" w:date="2017-06-07T16:58:00Z">
          <w:pPr>
            <w:pStyle w:val="ListParagraph"/>
            <w:numPr>
              <w:numId w:val="55"/>
            </w:numPr>
            <w:shd w:val="clear" w:color="auto" w:fill="FCFCFC"/>
            <w:ind w:hanging="360"/>
          </w:pPr>
        </w:pPrChange>
      </w:pPr>
      <w:ins w:id="2269" w:author="Joshua Murray" w:date="2017-06-04T01:18:00Z">
        <w:r w:rsidRPr="0027023E">
          <w:rPr>
            <w:rFonts w:asciiTheme="minorHAnsi" w:eastAsia="Times New Roman" w:hAnsiTheme="minorHAnsi"/>
            <w:color w:val="404040"/>
          </w:rPr>
          <w:t xml:space="preserve">Click the </w:t>
        </w:r>
      </w:ins>
      <w:ins w:id="2270" w:author="Joshua Murray" w:date="2017-06-04T01:19:00Z">
        <w:r w:rsidRPr="0027023E">
          <w:rPr>
            <w:rFonts w:asciiTheme="minorHAnsi" w:eastAsia="Times New Roman" w:hAnsiTheme="minorHAnsi"/>
            <w:color w:val="404040"/>
          </w:rPr>
          <w:t>“</w:t>
        </w:r>
        <w:r w:rsidRPr="0027023E">
          <w:rPr>
            <w:rFonts w:asciiTheme="minorHAnsi" w:eastAsia="Times New Roman" w:hAnsiTheme="minorHAnsi"/>
            <w:b/>
            <w:bCs/>
            <w:color w:val="404040"/>
            <w:rPrChange w:id="2271" w:author="Brad Scherer" w:date="2017-06-20T16:40:00Z">
              <w:rPr>
                <w:rFonts w:asciiTheme="minorHAnsi" w:eastAsia="Times New Roman" w:hAnsiTheme="minorHAnsi"/>
                <w:color w:val="404040"/>
              </w:rPr>
            </w:rPrChange>
          </w:rPr>
          <w:t>Update</w:t>
        </w:r>
        <w:r w:rsidRPr="0027023E">
          <w:rPr>
            <w:rFonts w:asciiTheme="minorHAnsi" w:eastAsia="Times New Roman" w:hAnsiTheme="minorHAnsi"/>
            <w:color w:val="404040"/>
          </w:rPr>
          <w:t xml:space="preserve">” button to complete the Proactive Bot Defense </w:t>
        </w:r>
        <w:proofErr w:type="spellStart"/>
        <w:r w:rsidRPr="0027023E">
          <w:rPr>
            <w:rFonts w:asciiTheme="minorHAnsi" w:eastAsia="Times New Roman" w:hAnsiTheme="minorHAnsi"/>
            <w:color w:val="404040"/>
          </w:rPr>
          <w:t>hackazon_DoS</w:t>
        </w:r>
        <w:proofErr w:type="spellEnd"/>
        <w:r w:rsidRPr="0027023E">
          <w:rPr>
            <w:rFonts w:asciiTheme="minorHAnsi" w:eastAsia="Times New Roman" w:hAnsiTheme="minorHAnsi"/>
            <w:color w:val="404040"/>
          </w:rPr>
          <w:t xml:space="preserve"> profile.</w:t>
        </w:r>
      </w:ins>
    </w:p>
    <w:p w14:paraId="1C62E2E0" w14:textId="77777777" w:rsidR="00937934" w:rsidRPr="0027023E" w:rsidRDefault="00937934">
      <w:pPr>
        <w:pStyle w:val="ListParagraph"/>
        <w:ind w:left="0"/>
        <w:rPr>
          <w:ins w:id="2272" w:author="Joshua Murray" w:date="2017-06-03T23:36:00Z"/>
          <w:rFonts w:asciiTheme="minorHAnsi" w:hAnsiTheme="minorHAnsi"/>
        </w:rPr>
        <w:pPrChange w:id="2273" w:author="Joshua Murray" w:date="2017-06-02T14:15:00Z">
          <w:pPr/>
        </w:pPrChange>
      </w:pPr>
    </w:p>
    <w:p w14:paraId="255E0695" w14:textId="1C0D8F05" w:rsidR="00912722" w:rsidRPr="0027023E" w:rsidRDefault="00157F14">
      <w:pPr>
        <w:pStyle w:val="F5H2"/>
        <w:ind w:left="0" w:firstLine="0"/>
        <w:rPr>
          <w:rFonts w:asciiTheme="minorHAnsi" w:hAnsiTheme="minorHAnsi"/>
          <w:color w:val="000000" w:themeColor="text1"/>
          <w:rPrChange w:id="2274" w:author="Brad Scherer" w:date="2017-06-20T16:40:00Z">
            <w:rPr/>
          </w:rPrChange>
        </w:rPr>
        <w:pPrChange w:id="2275" w:author="Chad Jenison" w:date="2017-06-07T16:56:00Z">
          <w:pPr>
            <w:pStyle w:val="F5H2"/>
          </w:pPr>
        </w:pPrChange>
      </w:pPr>
      <w:bookmarkStart w:id="2276" w:name="_Toc484532091"/>
      <w:ins w:id="2277" w:author="Joshua Murray" w:date="2017-06-04T01:20:00Z">
        <w:r w:rsidRPr="0027023E">
          <w:rPr>
            <w:rFonts w:asciiTheme="minorHAnsi" w:hAnsiTheme="minorHAnsi"/>
            <w:color w:val="000000" w:themeColor="text1"/>
          </w:rPr>
          <w:t xml:space="preserve">Apply </w:t>
        </w:r>
      </w:ins>
      <w:ins w:id="2278" w:author="Joshua Murray" w:date="2017-06-04T01:46:00Z">
        <w:r w:rsidR="00912722" w:rsidRPr="0027023E">
          <w:rPr>
            <w:rFonts w:asciiTheme="minorHAnsi" w:hAnsiTheme="minorHAnsi"/>
            <w:color w:val="000000" w:themeColor="text1"/>
          </w:rPr>
          <w:t>Proactive Bot Defense</w:t>
        </w:r>
      </w:ins>
      <w:ins w:id="2279" w:author="Joshua Murray" w:date="2017-06-04T01:20:00Z">
        <w:r w:rsidRPr="0027023E">
          <w:rPr>
            <w:rFonts w:asciiTheme="minorHAnsi" w:hAnsiTheme="minorHAnsi"/>
            <w:color w:val="000000" w:themeColor="text1"/>
          </w:rPr>
          <w:t xml:space="preserve"> Policy</w:t>
        </w:r>
      </w:ins>
      <w:bookmarkEnd w:id="2276"/>
    </w:p>
    <w:p w14:paraId="232F468A" w14:textId="77777777" w:rsidR="00912722" w:rsidRPr="0027023E" w:rsidRDefault="00912722">
      <w:pPr>
        <w:pStyle w:val="ListParagraph"/>
        <w:numPr>
          <w:ilvl w:val="0"/>
          <w:numId w:val="56"/>
        </w:numPr>
        <w:shd w:val="clear" w:color="auto" w:fill="FCFCFC"/>
        <w:spacing w:before="100" w:beforeAutospacing="1" w:after="100" w:afterAutospacing="1" w:line="360" w:lineRule="atLeast"/>
        <w:rPr>
          <w:ins w:id="2280" w:author="Joshua Murray" w:date="2017-06-04T01:46:00Z"/>
          <w:rFonts w:asciiTheme="minorHAnsi" w:eastAsia="Times New Roman" w:hAnsiTheme="minorHAnsi"/>
          <w:color w:val="404040"/>
        </w:rPr>
        <w:pPrChange w:id="2281" w:author="Chad Jenison" w:date="2017-06-07T16:56:00Z">
          <w:pPr>
            <w:pStyle w:val="ListParagraph"/>
            <w:numPr>
              <w:numId w:val="56"/>
            </w:numPr>
            <w:shd w:val="clear" w:color="auto" w:fill="FCFCFC"/>
            <w:ind w:hanging="360"/>
          </w:pPr>
        </w:pPrChange>
      </w:pPr>
      <w:ins w:id="2282" w:author="Joshua Murray" w:date="2017-06-04T01:46:00Z">
        <w:r w:rsidRPr="0027023E">
          <w:rPr>
            <w:rFonts w:asciiTheme="minorHAnsi" w:eastAsia="Times New Roman" w:hAnsiTheme="minorHAnsi"/>
            <w:color w:val="404040"/>
          </w:rPr>
          <w:t>Under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Local Traffic</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Virtual Servers</w:t>
        </w:r>
        <w:r w:rsidRPr="0027023E">
          <w:rPr>
            <w:rFonts w:asciiTheme="minorHAnsi" w:eastAsia="Times New Roman" w:hAnsiTheme="minorHAnsi"/>
            <w:color w:val="404040"/>
          </w:rPr>
          <w:t>, 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hackazon.f5demo.com_https_vs</w:t>
        </w:r>
        <w:r w:rsidRPr="0027023E">
          <w:rPr>
            <w:rFonts w:asciiTheme="minorHAnsi" w:eastAsia="Times New Roman" w:hAnsiTheme="minorHAnsi"/>
            <w:color w:val="404040"/>
          </w:rPr>
          <w:t>.</w:t>
        </w:r>
      </w:ins>
    </w:p>
    <w:p w14:paraId="67B1EFC0" w14:textId="77777777" w:rsidR="00912722" w:rsidRPr="0027023E" w:rsidRDefault="00912722">
      <w:pPr>
        <w:pStyle w:val="ListParagraph"/>
        <w:numPr>
          <w:ilvl w:val="0"/>
          <w:numId w:val="56"/>
        </w:numPr>
        <w:shd w:val="clear" w:color="auto" w:fill="FCFCFC"/>
        <w:spacing w:before="100" w:beforeAutospacing="1" w:after="100" w:afterAutospacing="1" w:line="360" w:lineRule="atLeast"/>
        <w:rPr>
          <w:ins w:id="2283" w:author="Joshua Murray" w:date="2017-06-04T01:46:00Z"/>
          <w:rFonts w:asciiTheme="minorHAnsi" w:eastAsia="Times New Roman" w:hAnsiTheme="minorHAnsi"/>
          <w:color w:val="404040"/>
        </w:rPr>
        <w:pPrChange w:id="2284" w:author="Chad Jenison" w:date="2017-06-07T16:56:00Z">
          <w:pPr>
            <w:pStyle w:val="ListParagraph"/>
            <w:numPr>
              <w:numId w:val="56"/>
            </w:numPr>
            <w:shd w:val="clear" w:color="auto" w:fill="FCFCFC"/>
            <w:ind w:hanging="360"/>
          </w:pPr>
        </w:pPrChange>
      </w:pPr>
      <w:ins w:id="2285" w:author="Joshua Murray" w:date="2017-06-04T01:46:00Z">
        <w:r w:rsidRPr="0027023E">
          <w:rPr>
            <w:rFonts w:asciiTheme="minorHAnsi" w:eastAsia="Times New Roman" w:hAnsiTheme="minorHAnsi"/>
            <w:color w:val="404040"/>
          </w:rPr>
          <w:t>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Policies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tab at the top of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 xml:space="preserve">hackazon.f5demo.com_https_vs </w:t>
        </w:r>
        <w:r w:rsidRPr="006B104C">
          <w:rPr>
            <w:rStyle w:val="Strong"/>
            <w:rFonts w:asciiTheme="minorHAnsi" w:hAnsiTheme="minorHAnsi"/>
            <w:b w:val="0"/>
            <w:color w:val="404040"/>
            <w:rPrChange w:id="2286" w:author="Brad Scherer" w:date="2017-06-20T17:54:00Z">
              <w:rPr>
                <w:rStyle w:val="Strong"/>
                <w:rFonts w:asciiTheme="minorHAnsi" w:hAnsiTheme="minorHAnsi"/>
                <w:color w:val="404040"/>
              </w:rPr>
            </w:rPrChange>
          </w:rPr>
          <w:t>d</w:t>
        </w:r>
        <w:r w:rsidRPr="0027023E">
          <w:rPr>
            <w:rFonts w:asciiTheme="minorHAnsi" w:eastAsia="Times New Roman" w:hAnsiTheme="minorHAnsi"/>
            <w:color w:val="404040"/>
          </w:rPr>
          <w:t>etails menu.</w:t>
        </w:r>
      </w:ins>
    </w:p>
    <w:p w14:paraId="30478DDD" w14:textId="34D13057" w:rsidR="00912722" w:rsidRPr="0027023E" w:rsidRDefault="00912722">
      <w:pPr>
        <w:pStyle w:val="ListParagraph"/>
        <w:numPr>
          <w:ilvl w:val="0"/>
          <w:numId w:val="56"/>
        </w:numPr>
        <w:shd w:val="clear" w:color="auto" w:fill="FCFCFC"/>
        <w:spacing w:before="100" w:beforeAutospacing="1" w:after="100" w:afterAutospacing="1" w:line="360" w:lineRule="atLeast"/>
        <w:rPr>
          <w:rFonts w:asciiTheme="minorHAnsi" w:eastAsia="Times New Roman" w:hAnsiTheme="minorHAnsi"/>
          <w:color w:val="000000" w:themeColor="text1"/>
          <w:rPrChange w:id="2287" w:author="Brad Scherer" w:date="2017-06-20T16:40:00Z">
            <w:rPr/>
          </w:rPrChange>
        </w:rPr>
        <w:pPrChange w:id="2288" w:author="Chad Jenison" w:date="2017-06-07T16:58:00Z">
          <w:pPr>
            <w:pStyle w:val="ListParagraph"/>
            <w:numPr>
              <w:numId w:val="56"/>
            </w:numPr>
            <w:shd w:val="clear" w:color="auto" w:fill="FCFCFC"/>
            <w:ind w:hanging="360"/>
          </w:pPr>
        </w:pPrChange>
      </w:pPr>
      <w:ins w:id="2289" w:author="Joshua Murray" w:date="2017-06-04T01:46:00Z">
        <w:r w:rsidRPr="0027023E">
          <w:rPr>
            <w:rFonts w:asciiTheme="minorHAnsi" w:eastAsia="Times New Roman" w:hAnsiTheme="minorHAnsi"/>
            <w:color w:val="404040"/>
          </w:rPr>
          <w:t>In the</w:t>
        </w:r>
        <w:r w:rsidRPr="0027023E">
          <w:rPr>
            <w:rStyle w:val="apple-converted-space"/>
            <w:rFonts w:asciiTheme="minorHAnsi" w:eastAsia="Times New Roman" w:hAnsiTheme="minorHAnsi"/>
            <w:color w:val="404040"/>
          </w:rPr>
          <w:t> </w:t>
        </w:r>
      </w:ins>
      <w:proofErr w:type="spellStart"/>
      <w:ins w:id="2290" w:author="Joshua Murray" w:date="2017-06-04T01:47:00Z">
        <w:r w:rsidRPr="0027023E">
          <w:rPr>
            <w:rStyle w:val="Strong"/>
            <w:rFonts w:asciiTheme="minorHAnsi" w:hAnsiTheme="minorHAnsi"/>
            <w:color w:val="404040"/>
          </w:rPr>
          <w:t>DoS</w:t>
        </w:r>
        <w:proofErr w:type="spellEnd"/>
        <w:r w:rsidRPr="0027023E">
          <w:rPr>
            <w:rStyle w:val="Strong"/>
            <w:rFonts w:asciiTheme="minorHAnsi" w:hAnsiTheme="minorHAnsi"/>
            <w:color w:val="404040"/>
          </w:rPr>
          <w:t xml:space="preserve"> Protection Profile </w:t>
        </w:r>
      </w:ins>
      <w:ins w:id="2291" w:author="Joshua Murray" w:date="2017-06-04T01:46:00Z">
        <w:r w:rsidRPr="0027023E">
          <w:rPr>
            <w:rFonts w:asciiTheme="minorHAnsi" w:eastAsia="Times New Roman" w:hAnsiTheme="minorHAnsi"/>
            <w:color w:val="404040"/>
          </w:rPr>
          <w:t>drop down menu, select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Enabled...</w:t>
        </w:r>
      </w:ins>
      <w:ins w:id="2292" w:author="Joshua Murray" w:date="2017-06-04T01:47:00Z">
        <w:r w:rsidRPr="0027023E">
          <w:rPr>
            <w:rFonts w:asciiTheme="minorHAnsi" w:eastAsia="Times New Roman" w:hAnsiTheme="minorHAnsi"/>
            <w:color w:val="404040"/>
          </w:rPr>
          <w:t xml:space="preserve"> and</w:t>
        </w:r>
      </w:ins>
      <w:ins w:id="2293" w:author="Joshua Murray" w:date="2017-06-04T01:52:00Z">
        <w:r w:rsidR="00183E5B" w:rsidRPr="0027023E">
          <w:rPr>
            <w:rFonts w:asciiTheme="minorHAnsi" w:eastAsia="Times New Roman" w:hAnsiTheme="minorHAnsi"/>
            <w:color w:val="404040"/>
          </w:rPr>
          <w:t xml:space="preserve"> then select the </w:t>
        </w:r>
        <w:r w:rsidR="00183E5B" w:rsidRPr="00B00740">
          <w:rPr>
            <w:rFonts w:asciiTheme="minorHAnsi" w:eastAsia="Times New Roman" w:hAnsiTheme="minorHAnsi"/>
            <w:b/>
            <w:color w:val="404040"/>
            <w:rPrChange w:id="2294" w:author="Brad Scherer" w:date="2017-06-20T16:59:00Z">
              <w:rPr>
                <w:rFonts w:asciiTheme="minorHAnsi" w:eastAsia="Times New Roman" w:hAnsiTheme="minorHAnsi"/>
                <w:color w:val="404040"/>
              </w:rPr>
            </w:rPrChange>
          </w:rPr>
          <w:t>“</w:t>
        </w:r>
        <w:proofErr w:type="spellStart"/>
        <w:r w:rsidR="00183E5B" w:rsidRPr="00B00740">
          <w:rPr>
            <w:rFonts w:asciiTheme="minorHAnsi" w:eastAsia="Times New Roman" w:hAnsiTheme="minorHAnsi"/>
            <w:b/>
            <w:color w:val="404040"/>
            <w:rPrChange w:id="2295" w:author="Brad Scherer" w:date="2017-06-20T16:59:00Z">
              <w:rPr>
                <w:rFonts w:asciiTheme="minorHAnsi" w:eastAsia="Times New Roman" w:hAnsiTheme="minorHAnsi"/>
                <w:color w:val="404040"/>
              </w:rPr>
            </w:rPrChange>
          </w:rPr>
          <w:t>hackazon_DoS</w:t>
        </w:r>
        <w:proofErr w:type="spellEnd"/>
        <w:r w:rsidR="00183E5B" w:rsidRPr="00B00740">
          <w:rPr>
            <w:rFonts w:asciiTheme="minorHAnsi" w:eastAsia="Times New Roman" w:hAnsiTheme="minorHAnsi"/>
            <w:b/>
            <w:color w:val="404040"/>
            <w:rPrChange w:id="2296" w:author="Brad Scherer" w:date="2017-06-20T16:59:00Z">
              <w:rPr>
                <w:rFonts w:asciiTheme="minorHAnsi" w:eastAsia="Times New Roman" w:hAnsiTheme="minorHAnsi"/>
                <w:color w:val="404040"/>
              </w:rPr>
            </w:rPrChange>
          </w:rPr>
          <w:t>”</w:t>
        </w:r>
        <w:r w:rsidR="00183E5B" w:rsidRPr="0027023E">
          <w:rPr>
            <w:rFonts w:asciiTheme="minorHAnsi" w:eastAsia="Times New Roman" w:hAnsiTheme="minorHAnsi"/>
            <w:color w:val="404040"/>
          </w:rPr>
          <w:t xml:space="preserve"> for the profile.</w:t>
        </w:r>
      </w:ins>
    </w:p>
    <w:p w14:paraId="788967B5" w14:textId="49401E69" w:rsidR="00912722" w:rsidRPr="0027023E" w:rsidRDefault="00912722">
      <w:pPr>
        <w:pStyle w:val="ListParagraph"/>
        <w:numPr>
          <w:ilvl w:val="0"/>
          <w:numId w:val="56"/>
        </w:numPr>
        <w:shd w:val="clear" w:color="auto" w:fill="FCFCFC"/>
        <w:spacing w:before="100" w:beforeAutospacing="1" w:after="100" w:afterAutospacing="1" w:line="360" w:lineRule="atLeast"/>
        <w:rPr>
          <w:rFonts w:asciiTheme="minorHAnsi" w:eastAsia="Times New Roman" w:hAnsiTheme="minorHAnsi"/>
          <w:color w:val="404040" w:themeColor="text1" w:themeTint="BF"/>
          <w:rPrChange w:id="2297" w:author="Brad Scherer" w:date="2017-06-20T16:40:00Z">
            <w:rPr/>
          </w:rPrChange>
        </w:rPr>
        <w:pPrChange w:id="2298" w:author="Chad Jenison" w:date="2017-06-07T16:56:00Z">
          <w:pPr>
            <w:numPr>
              <w:numId w:val="56"/>
            </w:numPr>
            <w:shd w:val="clear" w:color="auto" w:fill="FCFCFC"/>
            <w:spacing w:before="100" w:beforeAutospacing="1" w:after="100" w:afterAutospacing="1" w:line="360" w:lineRule="atLeast"/>
            <w:ind w:left="720" w:hanging="360"/>
          </w:pPr>
        </w:pPrChange>
      </w:pPr>
      <w:ins w:id="2299" w:author="Joshua Murray" w:date="2017-06-04T01:46:00Z">
        <w:r w:rsidRPr="0027023E">
          <w:rPr>
            <w:rFonts w:asciiTheme="minorHAnsi" w:eastAsia="Times New Roman" w:hAnsiTheme="minorHAnsi"/>
            <w:color w:val="404040"/>
          </w:rPr>
          <w:t>Click on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Update</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button to apply the policy.</w:t>
        </w:r>
      </w:ins>
    </w:p>
    <w:p w14:paraId="52423D79" w14:textId="77777777" w:rsidR="00E870B3" w:rsidRPr="0027023E" w:rsidRDefault="00E870B3">
      <w:pPr>
        <w:pStyle w:val="ListParagraph"/>
        <w:shd w:val="clear" w:color="auto" w:fill="FCFCFC"/>
        <w:spacing w:before="100" w:beforeAutospacing="1" w:after="100" w:afterAutospacing="1" w:line="360" w:lineRule="atLeast"/>
        <w:rPr>
          <w:ins w:id="2300" w:author="Brad Scherer [2]" w:date="2017-06-06T00:29:00Z"/>
          <w:rFonts w:asciiTheme="minorHAnsi" w:eastAsia="Times New Roman" w:hAnsiTheme="minorHAnsi"/>
          <w:color w:val="404040" w:themeColor="text1" w:themeTint="BF"/>
          <w:rPrChange w:id="2301" w:author="Brad Scherer" w:date="2017-06-20T16:40:00Z">
            <w:rPr>
              <w:ins w:id="2302" w:author="Brad Scherer [2]" w:date="2017-06-06T00:29:00Z"/>
              <w:rFonts w:asciiTheme="minorHAnsi" w:eastAsia="Times New Roman" w:hAnsiTheme="minorHAnsi"/>
              <w:color w:val="404040"/>
            </w:rPr>
          </w:rPrChange>
        </w:rPr>
        <w:pPrChange w:id="2303" w:author="Jack Fenimore" w:date="2017-06-06T17:02:00Z">
          <w:pPr>
            <w:numPr>
              <w:numId w:val="56"/>
            </w:numPr>
            <w:shd w:val="clear" w:color="auto" w:fill="FCFCFC"/>
            <w:spacing w:before="100" w:beforeAutospacing="1" w:after="100" w:afterAutospacing="1" w:line="360" w:lineRule="atLeast"/>
            <w:ind w:left="720" w:hanging="360"/>
          </w:pPr>
        </w:pPrChange>
      </w:pPr>
    </w:p>
    <w:p w14:paraId="221E8A84" w14:textId="0DFA78BE" w:rsidR="001F118B" w:rsidRPr="0027023E" w:rsidRDefault="001F118B">
      <w:pPr>
        <w:pStyle w:val="ListParagraph"/>
        <w:shd w:val="clear" w:color="auto" w:fill="FCFCFC"/>
        <w:spacing w:before="100" w:beforeAutospacing="1" w:after="100" w:afterAutospacing="1" w:line="360" w:lineRule="atLeast"/>
        <w:rPr>
          <w:ins w:id="2304" w:author="Jack Fenimore" w:date="2017-06-06T17:02:00Z"/>
          <w:rFonts w:asciiTheme="minorHAnsi" w:eastAsia="Times New Roman" w:hAnsiTheme="minorHAnsi"/>
          <w:color w:val="404040" w:themeColor="text1" w:themeTint="BF"/>
        </w:rPr>
        <w:pPrChange w:id="2305" w:author="Jack Fenimore" w:date="2017-06-06T17:02:00Z">
          <w:pPr>
            <w:numPr>
              <w:numId w:val="56"/>
            </w:numPr>
            <w:shd w:val="clear" w:color="auto" w:fill="FCFCFC"/>
            <w:spacing w:before="100" w:beforeAutospacing="1" w:after="100" w:afterAutospacing="1" w:line="360" w:lineRule="atLeast"/>
            <w:ind w:left="720" w:hanging="360"/>
          </w:pPr>
        </w:pPrChange>
      </w:pPr>
      <w:ins w:id="2306" w:author="Brad Scherer [2]" w:date="2017-06-06T00:29:00Z">
        <w:r w:rsidRPr="0027023E">
          <w:rPr>
            <w:rFonts w:asciiTheme="minorHAnsi" w:eastAsia="Times New Roman" w:hAnsiTheme="minorHAnsi"/>
            <w:noProof/>
            <w:color w:val="404040" w:themeColor="text1" w:themeTint="BF"/>
            <w:rPrChange w:id="2307" w:author="Brad Scherer" w:date="2017-06-20T16:40:00Z">
              <w:rPr>
                <w:noProof/>
              </w:rPr>
            </w:rPrChange>
          </w:rPr>
          <w:drawing>
            <wp:inline distT="0" distB="0" distL="0" distR="0" wp14:anchorId="357E6EB8" wp14:editId="4E6A5E56">
              <wp:extent cx="5778500" cy="4127500"/>
              <wp:effectExtent l="0" t="0" r="12700"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8500" cy="4127500"/>
                      </a:xfrm>
                      <a:prstGeom prst="rect">
                        <a:avLst/>
                      </a:prstGeom>
                    </pic:spPr>
                  </pic:pic>
                </a:graphicData>
              </a:graphic>
            </wp:inline>
          </w:drawing>
        </w:r>
      </w:ins>
    </w:p>
    <w:p w14:paraId="30DF9F99" w14:textId="77777777" w:rsidR="00C81B22" w:rsidRPr="0027023E" w:rsidRDefault="00C81B22">
      <w:pPr>
        <w:pStyle w:val="ListParagraph"/>
        <w:shd w:val="clear" w:color="auto" w:fill="FCFCFC"/>
        <w:spacing w:before="100" w:beforeAutospacing="1" w:after="100" w:afterAutospacing="1" w:line="360" w:lineRule="atLeast"/>
        <w:rPr>
          <w:ins w:id="2308" w:author="Jack Fenimore" w:date="2017-06-06T17:02:00Z"/>
          <w:rFonts w:asciiTheme="minorHAnsi" w:eastAsia="Times New Roman" w:hAnsiTheme="minorHAnsi"/>
          <w:color w:val="404040" w:themeColor="text1" w:themeTint="BF"/>
        </w:rPr>
        <w:pPrChange w:id="2309" w:author="Jack Fenimore" w:date="2017-06-06T17:02:00Z">
          <w:pPr>
            <w:numPr>
              <w:numId w:val="56"/>
            </w:numPr>
            <w:shd w:val="clear" w:color="auto" w:fill="FCFCFC"/>
            <w:spacing w:before="100" w:beforeAutospacing="1" w:after="100" w:afterAutospacing="1" w:line="360" w:lineRule="atLeast"/>
            <w:ind w:left="720" w:hanging="360"/>
          </w:pPr>
        </w:pPrChange>
      </w:pPr>
    </w:p>
    <w:p w14:paraId="0F17C8B0" w14:textId="77777777" w:rsidR="00C81B22" w:rsidRPr="0027023E" w:rsidRDefault="00C81B22">
      <w:pPr>
        <w:pStyle w:val="ListParagraph"/>
        <w:shd w:val="clear" w:color="auto" w:fill="FCFCFC"/>
        <w:spacing w:before="100" w:beforeAutospacing="1" w:after="100" w:afterAutospacing="1" w:line="360" w:lineRule="atLeast"/>
        <w:rPr>
          <w:ins w:id="2310" w:author="Joshua Murray" w:date="2017-06-05T17:36:00Z"/>
          <w:rFonts w:asciiTheme="minorHAnsi" w:eastAsia="Times New Roman" w:hAnsiTheme="minorHAnsi"/>
          <w:color w:val="404040" w:themeColor="text1" w:themeTint="BF"/>
          <w:rPrChange w:id="2311" w:author="Brad Scherer" w:date="2017-06-20T16:40:00Z">
            <w:rPr>
              <w:ins w:id="2312" w:author="Joshua Murray" w:date="2017-06-05T17:36:00Z"/>
            </w:rPr>
          </w:rPrChange>
        </w:rPr>
        <w:pPrChange w:id="2313" w:author="Jack Fenimore" w:date="2017-06-06T17:02:00Z">
          <w:pPr>
            <w:numPr>
              <w:numId w:val="56"/>
            </w:numPr>
            <w:shd w:val="clear" w:color="auto" w:fill="FCFCFC"/>
            <w:spacing w:before="100" w:beforeAutospacing="1" w:after="100" w:afterAutospacing="1" w:line="360" w:lineRule="atLeast"/>
            <w:ind w:left="720" w:hanging="360"/>
          </w:pPr>
        </w:pPrChange>
      </w:pPr>
    </w:p>
    <w:p w14:paraId="666FBCCE" w14:textId="61B1ECBF" w:rsidR="00672C0F" w:rsidRPr="0027023E" w:rsidRDefault="00672C0F">
      <w:pPr>
        <w:pStyle w:val="F5H2"/>
        <w:keepNext/>
        <w:rPr>
          <w:rFonts w:asciiTheme="minorHAnsi" w:hAnsiTheme="minorHAnsi"/>
          <w:color w:val="000000" w:themeColor="text1"/>
          <w:rPrChange w:id="2314" w:author="Brad Scherer" w:date="2017-06-20T16:40:00Z">
            <w:rPr/>
          </w:rPrChange>
        </w:rPr>
        <w:pPrChange w:id="2315" w:author="Chad Jenison" w:date="2017-06-07T16:56:00Z">
          <w:pPr>
            <w:pStyle w:val="F5H2"/>
          </w:pPr>
        </w:pPrChange>
      </w:pPr>
      <w:bookmarkStart w:id="2316" w:name="_Toc484532092"/>
      <w:r w:rsidRPr="0027023E">
        <w:rPr>
          <w:rFonts w:asciiTheme="minorHAnsi" w:hAnsiTheme="minorHAnsi"/>
          <w:color w:val="000000" w:themeColor="text1"/>
        </w:rPr>
        <w:lastRenderedPageBreak/>
        <w:t>Create Bot</w:t>
      </w:r>
      <w:r w:rsidR="00DC7303" w:rsidRPr="0027023E">
        <w:rPr>
          <w:rFonts w:asciiTheme="minorHAnsi" w:hAnsiTheme="minorHAnsi"/>
          <w:color w:val="000000" w:themeColor="text1"/>
        </w:rPr>
        <w:t xml:space="preserve"> Defense</w:t>
      </w:r>
      <w:r w:rsidRPr="0027023E">
        <w:rPr>
          <w:rFonts w:asciiTheme="minorHAnsi" w:hAnsiTheme="minorHAnsi"/>
          <w:color w:val="000000" w:themeColor="text1"/>
        </w:rPr>
        <w:t xml:space="preserve"> Logging Profile</w:t>
      </w:r>
      <w:bookmarkEnd w:id="2316"/>
    </w:p>
    <w:p w14:paraId="67AB0845" w14:textId="77777777" w:rsidR="00672C0F" w:rsidRPr="0027023E" w:rsidRDefault="00672C0F">
      <w:pPr>
        <w:pStyle w:val="ListParagraph"/>
        <w:numPr>
          <w:ilvl w:val="0"/>
          <w:numId w:val="61"/>
        </w:numPr>
        <w:shd w:val="clear" w:color="auto" w:fill="FCFCFC"/>
        <w:spacing w:before="100" w:beforeAutospacing="1" w:after="100" w:afterAutospacing="1" w:line="360" w:lineRule="atLeast"/>
        <w:rPr>
          <w:ins w:id="2317" w:author="Joshua Murray" w:date="2017-06-05T17:36:00Z"/>
          <w:rFonts w:asciiTheme="minorHAnsi" w:eastAsia="Times New Roman" w:hAnsiTheme="minorHAnsi"/>
          <w:color w:val="404040" w:themeColor="text1" w:themeTint="BF"/>
        </w:rPr>
        <w:pPrChange w:id="2318" w:author="Chad Jenison" w:date="2017-06-07T16:56:00Z">
          <w:pPr>
            <w:pStyle w:val="ListParagraph"/>
            <w:numPr>
              <w:numId w:val="61"/>
            </w:numPr>
            <w:shd w:val="clear" w:color="auto" w:fill="FCFCFC"/>
            <w:ind w:hanging="360"/>
          </w:pPr>
        </w:pPrChange>
      </w:pPr>
      <w:ins w:id="2319" w:author="Joshua Murray" w:date="2017-06-05T17:36:00Z">
        <w:r w:rsidRPr="0027023E">
          <w:rPr>
            <w:rFonts w:asciiTheme="minorHAnsi" w:eastAsia="Times New Roman" w:hAnsiTheme="minorHAnsi"/>
            <w:color w:val="404040"/>
          </w:rPr>
          <w:t xml:space="preserve">Open a new tab for the Configuration Utility and navigate to: </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Event Logs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Logging Profiles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 xml:space="preserve">then </w:t>
        </w:r>
        <w:r w:rsidRPr="0027023E">
          <w:rPr>
            <w:rStyle w:val="Strong"/>
            <w:rFonts w:asciiTheme="minorHAnsi" w:hAnsiTheme="minorHAnsi"/>
            <w:color w:val="404040"/>
          </w:rPr>
          <w:t>click the plus icon</w:t>
        </w:r>
        <w:r w:rsidRPr="0027023E">
          <w:rPr>
            <w:rFonts w:asciiTheme="minorHAnsi" w:eastAsia="Times New Roman" w:hAnsiTheme="minorHAnsi"/>
            <w:color w:val="404040"/>
          </w:rPr>
          <w:t>.</w:t>
        </w:r>
      </w:ins>
    </w:p>
    <w:p w14:paraId="27692C50" w14:textId="4E18035C" w:rsidR="00672C0F" w:rsidRPr="0027023E" w:rsidRDefault="00672C0F">
      <w:pPr>
        <w:pStyle w:val="ListParagraph"/>
        <w:numPr>
          <w:ilvl w:val="0"/>
          <w:numId w:val="61"/>
        </w:numPr>
        <w:shd w:val="clear" w:color="auto" w:fill="FCFCFC"/>
        <w:spacing w:before="100" w:beforeAutospacing="1" w:after="100" w:afterAutospacing="1" w:line="360" w:lineRule="atLeast"/>
        <w:rPr>
          <w:rFonts w:asciiTheme="minorHAnsi" w:eastAsia="Times New Roman" w:hAnsiTheme="minorHAnsi"/>
          <w:color w:val="000000" w:themeColor="text1"/>
          <w:rPrChange w:id="2320" w:author="Brad Scherer" w:date="2017-06-20T16:40:00Z">
            <w:rPr/>
          </w:rPrChange>
        </w:rPr>
        <w:pPrChange w:id="2321" w:author="Chad Jenison" w:date="2017-06-07T16:58:00Z">
          <w:pPr>
            <w:pStyle w:val="ListParagraph"/>
            <w:numPr>
              <w:numId w:val="61"/>
            </w:numPr>
            <w:shd w:val="clear" w:color="auto" w:fill="FCFCFC"/>
            <w:ind w:hanging="360"/>
          </w:pPr>
        </w:pPrChange>
      </w:pPr>
      <w:ins w:id="2322" w:author="Joshua Murray" w:date="2017-06-05T17:36:00Z">
        <w:r w:rsidRPr="0027023E">
          <w:rPr>
            <w:rFonts w:asciiTheme="minorHAnsi" w:eastAsia="Times New Roman" w:hAnsiTheme="minorHAnsi"/>
            <w:color w:val="404040"/>
          </w:rPr>
          <w:t>Enter a Profile Name</w:t>
        </w:r>
        <w:r w:rsidRPr="0027023E">
          <w:rPr>
            <w:rStyle w:val="apple-converted-space"/>
            <w:rFonts w:asciiTheme="minorHAnsi" w:eastAsia="Times New Roman" w:hAnsiTheme="minorHAnsi"/>
            <w:color w:val="404040"/>
          </w:rPr>
          <w:t> </w:t>
        </w:r>
        <w:r w:rsidR="00DC7303" w:rsidRPr="0027023E">
          <w:rPr>
            <w:rStyle w:val="Strong"/>
            <w:rFonts w:asciiTheme="minorHAnsi" w:hAnsiTheme="minorHAnsi"/>
            <w:color w:val="404040"/>
          </w:rPr>
          <w:t>bot-</w:t>
        </w:r>
        <w:proofErr w:type="spellStart"/>
        <w:r w:rsidR="00DC7303" w:rsidRPr="0027023E">
          <w:rPr>
            <w:rStyle w:val="Strong"/>
            <w:rFonts w:asciiTheme="minorHAnsi" w:hAnsiTheme="minorHAnsi"/>
            <w:color w:val="404040"/>
          </w:rPr>
          <w:t>defense</w:t>
        </w:r>
        <w:r w:rsidRPr="0027023E">
          <w:rPr>
            <w:rStyle w:val="Strong"/>
            <w:rFonts w:asciiTheme="minorHAnsi" w:hAnsiTheme="minorHAnsi"/>
            <w:color w:val="404040"/>
          </w:rPr>
          <w:t>_allrequests</w:t>
        </w:r>
        <w:proofErr w:type="spellEnd"/>
        <w:r w:rsidRPr="0027023E">
          <w:rPr>
            <w:rFonts w:asciiTheme="minorHAnsi" w:eastAsia="Times New Roman" w:hAnsiTheme="minorHAnsi"/>
            <w:color w:val="404040"/>
          </w:rPr>
          <w:t>, select the checkbox for</w:t>
        </w:r>
        <w:r w:rsidRPr="0027023E">
          <w:rPr>
            <w:rStyle w:val="apple-converted-space"/>
            <w:rFonts w:asciiTheme="minorHAnsi" w:eastAsia="Times New Roman" w:hAnsiTheme="minorHAnsi"/>
            <w:color w:val="404040"/>
          </w:rPr>
          <w:t> </w:t>
        </w:r>
      </w:ins>
      <w:ins w:id="2323" w:author="Joshua Murray" w:date="2017-06-05T17:37:00Z">
        <w:r w:rsidR="00DC7303" w:rsidRPr="0027023E">
          <w:rPr>
            <w:rStyle w:val="Strong"/>
            <w:rFonts w:asciiTheme="minorHAnsi" w:hAnsiTheme="minorHAnsi"/>
            <w:color w:val="404040"/>
          </w:rPr>
          <w:t>Bot Defense</w:t>
        </w:r>
      </w:ins>
      <w:ins w:id="2324" w:author="Joshua Murray" w:date="2017-06-05T17:36:00Z">
        <w:r w:rsidRPr="0027023E">
          <w:rPr>
            <w:rFonts w:asciiTheme="minorHAnsi" w:eastAsia="Times New Roman" w:hAnsiTheme="minorHAnsi"/>
            <w:color w:val="404040"/>
          </w:rPr>
          <w:t>.</w:t>
        </w:r>
      </w:ins>
    </w:p>
    <w:p w14:paraId="08D5CC76" w14:textId="5E499E3E" w:rsidR="00672C0F" w:rsidRPr="0027023E" w:rsidRDefault="00DC7303">
      <w:pPr>
        <w:pStyle w:val="ListParagraph"/>
        <w:numPr>
          <w:ilvl w:val="0"/>
          <w:numId w:val="61"/>
        </w:numPr>
        <w:shd w:val="clear" w:color="auto" w:fill="FCFCFC"/>
        <w:spacing w:before="100" w:beforeAutospacing="1" w:after="100" w:afterAutospacing="1" w:line="360" w:lineRule="atLeast"/>
        <w:rPr>
          <w:ins w:id="2325" w:author="Joshua Murray" w:date="2017-06-05T17:36:00Z"/>
          <w:rFonts w:asciiTheme="minorHAnsi" w:eastAsia="Times New Roman" w:hAnsiTheme="minorHAnsi"/>
          <w:color w:val="404040"/>
        </w:rPr>
        <w:pPrChange w:id="2326" w:author="Chad Jenison" w:date="2017-06-07T16:56:00Z">
          <w:pPr>
            <w:pStyle w:val="ListParagraph"/>
            <w:numPr>
              <w:numId w:val="61"/>
            </w:numPr>
            <w:shd w:val="clear" w:color="auto" w:fill="FCFCFC"/>
            <w:ind w:hanging="360"/>
          </w:pPr>
        </w:pPrChange>
      </w:pPr>
      <w:ins w:id="2327" w:author="Joshua Murray" w:date="2017-06-05T17:37:00Z">
        <w:r w:rsidRPr="0027023E">
          <w:rPr>
            <w:rFonts w:asciiTheme="minorHAnsi" w:eastAsia="Times New Roman" w:hAnsiTheme="minorHAnsi"/>
            <w:color w:val="404040"/>
          </w:rPr>
          <w:t>Under</w:t>
        </w:r>
      </w:ins>
      <w:ins w:id="2328" w:author="Joshua Murray" w:date="2017-06-05T17:36:00Z">
        <w:r w:rsidR="00672C0F" w:rsidRPr="0027023E">
          <w:rPr>
            <w:rFonts w:asciiTheme="minorHAnsi" w:eastAsia="Times New Roman" w:hAnsiTheme="minorHAnsi"/>
            <w:color w:val="404040"/>
          </w:rPr>
          <w:t xml:space="preserve"> the</w:t>
        </w:r>
        <w:r w:rsidR="00672C0F" w:rsidRPr="0027023E">
          <w:rPr>
            <w:rStyle w:val="apple-converted-space"/>
            <w:rFonts w:asciiTheme="minorHAnsi" w:eastAsia="Times New Roman" w:hAnsiTheme="minorHAnsi"/>
            <w:color w:val="404040"/>
          </w:rPr>
          <w:t> </w:t>
        </w:r>
      </w:ins>
      <w:ins w:id="2329" w:author="Joshua Murray" w:date="2017-06-05T17:37:00Z">
        <w:r w:rsidRPr="0027023E">
          <w:rPr>
            <w:rStyle w:val="Strong"/>
            <w:rFonts w:asciiTheme="minorHAnsi" w:hAnsiTheme="minorHAnsi"/>
            <w:color w:val="404040"/>
          </w:rPr>
          <w:t xml:space="preserve">Bot Defense </w:t>
        </w:r>
      </w:ins>
      <w:ins w:id="2330" w:author="Joshua Murray" w:date="2017-06-05T17:36:00Z">
        <w:r w:rsidRPr="0027023E">
          <w:rPr>
            <w:rFonts w:asciiTheme="minorHAnsi" w:eastAsia="Times New Roman" w:hAnsiTheme="minorHAnsi"/>
            <w:color w:val="404040"/>
          </w:rPr>
          <w:t>logging section</w:t>
        </w:r>
      </w:ins>
      <w:ins w:id="2331" w:author="Joshua Murray" w:date="2017-06-05T17:38:00Z">
        <w:r w:rsidRPr="0027023E">
          <w:rPr>
            <w:rFonts w:asciiTheme="minorHAnsi" w:eastAsia="Times New Roman" w:hAnsiTheme="minorHAnsi"/>
            <w:color w:val="404040"/>
          </w:rPr>
          <w:t xml:space="preserve">, select </w:t>
        </w:r>
      </w:ins>
      <w:ins w:id="2332" w:author="Joshua Murray" w:date="2017-06-05T17:40:00Z">
        <w:r w:rsidR="0085106A" w:rsidRPr="0027023E">
          <w:rPr>
            <w:rFonts w:asciiTheme="minorHAnsi" w:eastAsia="Times New Roman" w:hAnsiTheme="minorHAnsi"/>
            <w:color w:val="404040"/>
          </w:rPr>
          <w:t xml:space="preserve">the checkboxes for the following: </w:t>
        </w:r>
      </w:ins>
      <w:ins w:id="2333" w:author="Joshua Murray" w:date="2017-06-05T17:41:00Z">
        <w:r w:rsidR="0085106A" w:rsidRPr="0027023E">
          <w:rPr>
            <w:rFonts w:asciiTheme="minorHAnsi" w:eastAsia="Times New Roman" w:hAnsiTheme="minorHAnsi"/>
            <w:b/>
            <w:bCs/>
            <w:color w:val="404040"/>
            <w:rPrChange w:id="2334" w:author="Brad Scherer" w:date="2017-06-20T16:40:00Z">
              <w:rPr>
                <w:rFonts w:asciiTheme="minorHAnsi" w:eastAsia="Times New Roman" w:hAnsiTheme="minorHAnsi"/>
                <w:color w:val="404040"/>
              </w:rPr>
            </w:rPrChange>
          </w:rPr>
          <w:t>Local Publisher</w:t>
        </w:r>
        <w:r w:rsidR="0085106A" w:rsidRPr="0027023E">
          <w:rPr>
            <w:rFonts w:asciiTheme="minorHAnsi" w:eastAsia="Times New Roman" w:hAnsiTheme="minorHAnsi"/>
            <w:color w:val="404040"/>
          </w:rPr>
          <w:t xml:space="preserve">, </w:t>
        </w:r>
        <w:r w:rsidR="0085106A" w:rsidRPr="0027023E">
          <w:rPr>
            <w:rFonts w:asciiTheme="minorHAnsi" w:eastAsia="Times New Roman" w:hAnsiTheme="minorHAnsi"/>
            <w:b/>
            <w:bCs/>
            <w:color w:val="404040"/>
            <w:rPrChange w:id="2335" w:author="Brad Scherer" w:date="2017-06-20T16:40:00Z">
              <w:rPr>
                <w:rFonts w:asciiTheme="minorHAnsi" w:eastAsia="Times New Roman" w:hAnsiTheme="minorHAnsi"/>
                <w:color w:val="404040"/>
              </w:rPr>
            </w:rPrChange>
          </w:rPr>
          <w:t>Log Illegal Requests</w:t>
        </w:r>
        <w:r w:rsidR="0085106A" w:rsidRPr="0027023E">
          <w:rPr>
            <w:rFonts w:asciiTheme="minorHAnsi" w:eastAsia="Times New Roman" w:hAnsiTheme="minorHAnsi"/>
            <w:color w:val="404040"/>
          </w:rPr>
          <w:t xml:space="preserve">, and </w:t>
        </w:r>
        <w:r w:rsidR="0085106A" w:rsidRPr="0027023E">
          <w:rPr>
            <w:rFonts w:asciiTheme="minorHAnsi" w:eastAsia="Times New Roman" w:hAnsiTheme="minorHAnsi"/>
            <w:b/>
            <w:bCs/>
            <w:color w:val="404040"/>
            <w:rPrChange w:id="2336" w:author="Brad Scherer" w:date="2017-06-20T16:40:00Z">
              <w:rPr>
                <w:rFonts w:asciiTheme="minorHAnsi" w:eastAsia="Times New Roman" w:hAnsiTheme="minorHAnsi"/>
                <w:color w:val="404040"/>
              </w:rPr>
            </w:rPrChange>
          </w:rPr>
          <w:t>Log Challenged Requests</w:t>
        </w:r>
        <w:r w:rsidR="0085106A" w:rsidRPr="0027023E">
          <w:rPr>
            <w:rFonts w:asciiTheme="minorHAnsi" w:eastAsia="Times New Roman" w:hAnsiTheme="minorHAnsi"/>
            <w:color w:val="404040"/>
          </w:rPr>
          <w:t>.</w:t>
        </w:r>
      </w:ins>
    </w:p>
    <w:p w14:paraId="46283ADC" w14:textId="77777777" w:rsidR="007441A7" w:rsidRPr="00916BA6" w:rsidRDefault="00672C0F">
      <w:pPr>
        <w:pStyle w:val="ListParagraph"/>
        <w:numPr>
          <w:ilvl w:val="0"/>
          <w:numId w:val="61"/>
        </w:numPr>
        <w:shd w:val="clear" w:color="auto" w:fill="FCFCFC"/>
        <w:spacing w:before="100" w:beforeAutospacing="1" w:after="100" w:afterAutospacing="1" w:line="360" w:lineRule="atLeast"/>
        <w:rPr>
          <w:ins w:id="2337" w:author="Brad Scherer" w:date="2017-06-20T17:56:00Z"/>
          <w:rFonts w:asciiTheme="minorHAnsi" w:eastAsia="Times New Roman" w:hAnsiTheme="minorHAnsi"/>
          <w:color w:val="404040" w:themeColor="text1" w:themeTint="BF"/>
          <w:rPrChange w:id="2338" w:author="Brad Scherer" w:date="2017-06-20T17:56:00Z">
            <w:rPr>
              <w:ins w:id="2339" w:author="Brad Scherer" w:date="2017-06-20T17:56:00Z"/>
              <w:rFonts w:asciiTheme="minorHAnsi" w:eastAsia="Times New Roman" w:hAnsiTheme="minorHAnsi"/>
              <w:color w:val="404040"/>
            </w:rPr>
          </w:rPrChange>
        </w:rPr>
        <w:pPrChange w:id="2340" w:author="Chad Jenison" w:date="2017-06-07T16:56:00Z">
          <w:pPr>
            <w:pStyle w:val="ListParagraph"/>
            <w:numPr>
              <w:numId w:val="61"/>
            </w:numPr>
            <w:shd w:val="clear" w:color="auto" w:fill="FCFCFC"/>
            <w:ind w:hanging="360"/>
          </w:pPr>
        </w:pPrChange>
      </w:pPr>
      <w:ins w:id="2341" w:author="Joshua Murray" w:date="2017-06-05T17:36:00Z">
        <w:r w:rsidRPr="0027023E">
          <w:rPr>
            <w:rFonts w:asciiTheme="minorHAnsi" w:eastAsia="Times New Roman" w:hAnsiTheme="minorHAnsi"/>
            <w:color w:val="404040"/>
          </w:rPr>
          <w:t>Click</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Finished</w:t>
        </w:r>
        <w:r w:rsidRPr="0027023E">
          <w:rPr>
            <w:rFonts w:asciiTheme="minorHAnsi" w:eastAsia="Times New Roman" w:hAnsiTheme="minorHAnsi"/>
            <w:color w:val="404040"/>
          </w:rPr>
          <w:t>.</w:t>
        </w:r>
      </w:ins>
    </w:p>
    <w:p w14:paraId="0F5B1B4B" w14:textId="73D2BB31" w:rsidR="00916BA6" w:rsidRPr="00916BA6" w:rsidRDefault="00916BA6">
      <w:pPr>
        <w:shd w:val="clear" w:color="auto" w:fill="FCFCFC"/>
        <w:spacing w:before="100" w:beforeAutospacing="1" w:after="100" w:afterAutospacing="1" w:line="360" w:lineRule="atLeast"/>
        <w:ind w:left="720"/>
        <w:rPr>
          <w:ins w:id="2342" w:author="Joshua Murray" w:date="2017-06-05T18:14:00Z"/>
          <w:rFonts w:asciiTheme="minorHAnsi" w:eastAsia="Times New Roman" w:hAnsiTheme="minorHAnsi"/>
          <w:color w:val="000000" w:themeColor="text1"/>
          <w:rPrChange w:id="2343" w:author="Brad Scherer" w:date="2017-06-20T17:56:00Z">
            <w:rPr>
              <w:ins w:id="2344" w:author="Joshua Murray" w:date="2017-06-05T18:14:00Z"/>
              <w:rFonts w:asciiTheme="minorHAnsi" w:eastAsia="Times New Roman" w:hAnsiTheme="minorHAnsi"/>
              <w:color w:val="404040"/>
            </w:rPr>
          </w:rPrChange>
        </w:rPr>
        <w:pPrChange w:id="2345" w:author="Brad Scherer" w:date="2017-06-20T17:56:00Z">
          <w:pPr>
            <w:pStyle w:val="ListParagraph"/>
            <w:numPr>
              <w:numId w:val="61"/>
            </w:numPr>
            <w:shd w:val="clear" w:color="auto" w:fill="FCFCFC"/>
            <w:ind w:hanging="360"/>
          </w:pPr>
        </w:pPrChange>
      </w:pPr>
      <w:ins w:id="2346" w:author="Brad Scherer" w:date="2017-06-20T17:56:00Z">
        <w:r w:rsidRPr="00916BA6">
          <w:rPr>
            <w:rFonts w:asciiTheme="minorHAnsi" w:eastAsia="Times New Roman" w:hAnsiTheme="minorHAnsi"/>
            <w:color w:val="FF0000"/>
            <w:rPrChange w:id="2347" w:author="Brad Scherer" w:date="2017-06-20T17:56:00Z">
              <w:rPr>
                <w:rFonts w:asciiTheme="minorHAnsi" w:eastAsia="Times New Roman" w:hAnsiTheme="minorHAnsi"/>
                <w:color w:val="404040" w:themeColor="text1" w:themeTint="BF"/>
              </w:rPr>
            </w:rPrChange>
          </w:rPr>
          <w:t>NOTE:</w:t>
        </w:r>
        <w:r>
          <w:rPr>
            <w:rFonts w:asciiTheme="minorHAnsi" w:eastAsia="Times New Roman" w:hAnsiTheme="minorHAnsi"/>
            <w:color w:val="FF0000"/>
          </w:rPr>
          <w:t xml:space="preserve"> </w:t>
        </w:r>
        <w:r>
          <w:rPr>
            <w:rFonts w:asciiTheme="minorHAnsi" w:eastAsia="Times New Roman" w:hAnsiTheme="minorHAnsi"/>
            <w:color w:val="000000" w:themeColor="text1"/>
          </w:rPr>
          <w:t xml:space="preserve">You could have also modified the existing </w:t>
        </w:r>
        <w:proofErr w:type="spellStart"/>
        <w:r>
          <w:rPr>
            <w:rFonts w:asciiTheme="minorHAnsi" w:eastAsia="Times New Roman" w:hAnsiTheme="minorHAnsi"/>
            <w:color w:val="000000" w:themeColor="text1"/>
          </w:rPr>
          <w:t>asm_allrequests</w:t>
        </w:r>
        <w:proofErr w:type="spellEnd"/>
        <w:r>
          <w:rPr>
            <w:rFonts w:asciiTheme="minorHAnsi" w:eastAsia="Times New Roman" w:hAnsiTheme="minorHAnsi"/>
            <w:color w:val="000000" w:themeColor="text1"/>
          </w:rPr>
          <w:t xml:space="preserve"> logging profile and added </w:t>
        </w:r>
        <w:proofErr w:type="spellStart"/>
        <w:r>
          <w:rPr>
            <w:rFonts w:asciiTheme="minorHAnsi" w:eastAsia="Times New Roman" w:hAnsiTheme="minorHAnsi"/>
            <w:color w:val="000000" w:themeColor="text1"/>
          </w:rPr>
          <w:t>DoS</w:t>
        </w:r>
        <w:proofErr w:type="spellEnd"/>
        <w:r>
          <w:rPr>
            <w:rFonts w:asciiTheme="minorHAnsi" w:eastAsia="Times New Roman" w:hAnsiTheme="minorHAnsi"/>
            <w:color w:val="000000" w:themeColor="text1"/>
          </w:rPr>
          <w:t xml:space="preserve"> logging definitions. </w:t>
        </w:r>
      </w:ins>
    </w:p>
    <w:p w14:paraId="572B50A9" w14:textId="77777777" w:rsidR="007441A7" w:rsidRPr="0027023E" w:rsidRDefault="007441A7">
      <w:pPr>
        <w:pStyle w:val="ListParagraph"/>
        <w:shd w:val="clear" w:color="auto" w:fill="FCFCFC"/>
        <w:spacing w:before="100" w:beforeAutospacing="1" w:after="100" w:afterAutospacing="1" w:line="360" w:lineRule="atLeast"/>
        <w:rPr>
          <w:ins w:id="2348" w:author="Joshua Murray" w:date="2017-06-05T18:14:00Z"/>
          <w:rFonts w:asciiTheme="minorHAnsi" w:eastAsia="Times New Roman" w:hAnsiTheme="minorHAnsi"/>
          <w:color w:val="404040" w:themeColor="text1" w:themeTint="BF"/>
        </w:rPr>
        <w:pPrChange w:id="2349" w:author="Joshua Murray" w:date="2017-06-05T18:14:00Z">
          <w:pPr>
            <w:pStyle w:val="ListParagraph"/>
            <w:numPr>
              <w:numId w:val="61"/>
            </w:numPr>
            <w:shd w:val="clear" w:color="auto" w:fill="FCFCFC"/>
            <w:spacing w:before="100" w:beforeAutospacing="1" w:after="100" w:afterAutospacing="1" w:line="360" w:lineRule="atLeast"/>
            <w:ind w:hanging="360"/>
          </w:pPr>
        </w:pPrChange>
      </w:pPr>
    </w:p>
    <w:p w14:paraId="0D1184B7" w14:textId="356DE5D9" w:rsidR="00672C0F" w:rsidRPr="0027023E" w:rsidRDefault="007441A7">
      <w:pPr>
        <w:pStyle w:val="ListParagraph"/>
        <w:shd w:val="clear" w:color="auto" w:fill="FCFCFC"/>
        <w:spacing w:before="100" w:beforeAutospacing="1" w:after="100" w:afterAutospacing="1" w:line="360" w:lineRule="atLeast"/>
        <w:rPr>
          <w:ins w:id="2350" w:author="Joshua Murray" w:date="2017-06-05T17:36:00Z"/>
          <w:rFonts w:asciiTheme="minorHAnsi" w:eastAsia="Times New Roman" w:hAnsiTheme="minorHAnsi"/>
          <w:color w:val="404040" w:themeColor="text1" w:themeTint="BF"/>
        </w:rPr>
        <w:pPrChange w:id="2351" w:author="Joshua Murray" w:date="2017-06-05T18:14:00Z">
          <w:pPr>
            <w:pStyle w:val="ListParagraph"/>
            <w:numPr>
              <w:numId w:val="61"/>
            </w:numPr>
            <w:shd w:val="clear" w:color="auto" w:fill="FCFCFC"/>
            <w:spacing w:before="100" w:beforeAutospacing="1" w:after="100" w:afterAutospacing="1" w:line="360" w:lineRule="atLeast"/>
            <w:ind w:hanging="360"/>
          </w:pPr>
        </w:pPrChange>
      </w:pPr>
      <w:ins w:id="2352" w:author="Joshua Murray" w:date="2017-06-05T18:14:00Z">
        <w:del w:id="2353" w:author="Brad Scherer [2]" w:date="2017-06-06T00:31:00Z">
          <w:r w:rsidRPr="0027023E" w:rsidDel="00D61A2F">
            <w:rPr>
              <w:rFonts w:asciiTheme="minorHAnsi" w:hAnsiTheme="minorHAnsi"/>
              <w:noProof/>
              <w:rPrChange w:id="2354" w:author="Brad Scherer" w:date="2017-06-20T16:40:00Z">
                <w:rPr>
                  <w:noProof/>
                </w:rPr>
              </w:rPrChange>
            </w:rPr>
            <w:drawing>
              <wp:inline distT="0" distB="0" distL="0" distR="0" wp14:anchorId="6F5F3389" wp14:editId="3455CAA6">
                <wp:extent cx="3589819" cy="2883015"/>
                <wp:effectExtent l="0" t="0" r="0" b="0"/>
                <wp:docPr id="89" name="Picture 89" descr="/Users/jomurray/Desktop/Screen Shot 2017-06-05 at 5.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jomurray/Desktop/Screen Shot 2017-06-05 at 5.42.07 PM.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663" r="45441" b="2239"/>
                        <a:stretch/>
                      </pic:blipFill>
                      <pic:spPr bwMode="auto">
                        <a:xfrm>
                          <a:off x="0" y="0"/>
                          <a:ext cx="3597302" cy="2889025"/>
                        </a:xfrm>
                        <a:prstGeom prst="rect">
                          <a:avLst/>
                        </a:prstGeom>
                        <a:noFill/>
                        <a:ln>
                          <a:noFill/>
                        </a:ln>
                        <a:extLst>
                          <a:ext uri="{53640926-AAD7-44D8-BBD7-CCE9431645EC}">
                            <a14:shadowObscured xmlns:a14="http://schemas.microsoft.com/office/drawing/2010/main"/>
                          </a:ext>
                        </a:extLst>
                      </pic:spPr>
                    </pic:pic>
                  </a:graphicData>
                </a:graphic>
              </wp:inline>
            </w:drawing>
          </w:r>
        </w:del>
      </w:ins>
      <w:ins w:id="2355" w:author="Brad Scherer [2]" w:date="2017-06-06T00:31:00Z">
        <w:r w:rsidR="00D61A2F" w:rsidRPr="0027023E">
          <w:rPr>
            <w:rFonts w:asciiTheme="minorHAnsi" w:eastAsia="Times New Roman" w:hAnsiTheme="minorHAnsi"/>
            <w:noProof/>
            <w:color w:val="404040" w:themeColor="text1" w:themeTint="BF"/>
            <w:rPrChange w:id="2356" w:author="Brad Scherer" w:date="2017-06-20T16:40:00Z">
              <w:rPr>
                <w:noProof/>
              </w:rPr>
            </w:rPrChange>
          </w:rPr>
          <w:drawing>
            <wp:inline distT="0" distB="0" distL="0" distR="0" wp14:anchorId="5417796B" wp14:editId="7D44F186">
              <wp:extent cx="5943600" cy="46202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20260"/>
                      </a:xfrm>
                      <a:prstGeom prst="rect">
                        <a:avLst/>
                      </a:prstGeom>
                    </pic:spPr>
                  </pic:pic>
                </a:graphicData>
              </a:graphic>
            </wp:inline>
          </w:drawing>
        </w:r>
      </w:ins>
    </w:p>
    <w:p w14:paraId="764EC077" w14:textId="40976280" w:rsidR="0085106A" w:rsidRPr="0027023E" w:rsidRDefault="0085106A">
      <w:pPr>
        <w:pStyle w:val="F5H2"/>
        <w:rPr>
          <w:ins w:id="2357" w:author="Joshua Murray" w:date="2017-06-05T17:42:00Z"/>
          <w:rFonts w:asciiTheme="minorHAnsi" w:hAnsiTheme="minorHAnsi"/>
          <w:color w:val="000000" w:themeColor="text1"/>
        </w:rPr>
      </w:pPr>
      <w:bookmarkStart w:id="2358" w:name="_Toc484532093"/>
      <w:ins w:id="2359" w:author="Joshua Murray" w:date="2017-06-05T17:42:00Z">
        <w:r w:rsidRPr="0027023E">
          <w:rPr>
            <w:rFonts w:asciiTheme="minorHAnsi" w:hAnsiTheme="minorHAnsi"/>
            <w:color w:val="000000" w:themeColor="text1"/>
          </w:rPr>
          <w:t>Apply Bot Defense Logging Profile</w:t>
        </w:r>
        <w:bookmarkEnd w:id="2358"/>
      </w:ins>
    </w:p>
    <w:p w14:paraId="463A8D91" w14:textId="77777777" w:rsidR="0085106A" w:rsidRPr="0027023E" w:rsidRDefault="0085106A">
      <w:pPr>
        <w:pStyle w:val="ListParagraph"/>
        <w:numPr>
          <w:ilvl w:val="0"/>
          <w:numId w:val="62"/>
        </w:numPr>
        <w:shd w:val="clear" w:color="auto" w:fill="FCFCFC"/>
        <w:spacing w:before="100" w:beforeAutospacing="1" w:after="100" w:afterAutospacing="1" w:line="360" w:lineRule="atLeast"/>
        <w:rPr>
          <w:ins w:id="2360" w:author="Joshua Murray" w:date="2017-06-05T17:42:00Z"/>
          <w:rFonts w:asciiTheme="minorHAnsi" w:eastAsia="Times New Roman" w:hAnsiTheme="minorHAnsi"/>
          <w:color w:val="404040" w:themeColor="text1" w:themeTint="BF"/>
        </w:rPr>
        <w:pPrChange w:id="2361" w:author="Chad Jenison" w:date="2017-06-07T16:56:00Z">
          <w:pPr>
            <w:pStyle w:val="ListParagraph"/>
            <w:numPr>
              <w:numId w:val="62"/>
            </w:numPr>
            <w:shd w:val="clear" w:color="auto" w:fill="FCFCFC"/>
            <w:ind w:hanging="360"/>
          </w:pPr>
        </w:pPrChange>
      </w:pPr>
      <w:ins w:id="2362" w:author="Joshua Murray" w:date="2017-06-05T17:42:00Z">
        <w:r w:rsidRPr="0027023E">
          <w:rPr>
            <w:rFonts w:asciiTheme="minorHAnsi" w:eastAsia="Times New Roman" w:hAnsiTheme="minorHAnsi"/>
            <w:color w:val="404040"/>
          </w:rPr>
          <w:lastRenderedPageBreak/>
          <w:t>Under</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Local Traffic</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&gt;</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Virtual Servers</w:t>
        </w:r>
        <w:r w:rsidRPr="0027023E">
          <w:rPr>
            <w:rFonts w:asciiTheme="minorHAnsi" w:eastAsia="Times New Roman" w:hAnsiTheme="minorHAnsi"/>
            <w:color w:val="404040"/>
          </w:rPr>
          <w:t>, 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hackazon.f5demo.com_https_vs</w:t>
        </w:r>
        <w:r w:rsidRPr="0027023E">
          <w:rPr>
            <w:rFonts w:asciiTheme="minorHAnsi" w:eastAsia="Times New Roman" w:hAnsiTheme="minorHAnsi"/>
            <w:color w:val="404040"/>
          </w:rPr>
          <w:t>.</w:t>
        </w:r>
      </w:ins>
    </w:p>
    <w:p w14:paraId="4F55C2B9" w14:textId="4DEDB965" w:rsidR="0085106A" w:rsidRPr="0027023E" w:rsidRDefault="0085106A">
      <w:pPr>
        <w:pStyle w:val="ListParagraph"/>
        <w:numPr>
          <w:ilvl w:val="0"/>
          <w:numId w:val="62"/>
        </w:numPr>
        <w:shd w:val="clear" w:color="auto" w:fill="FCFCFC"/>
        <w:spacing w:before="100" w:beforeAutospacing="1" w:after="100" w:afterAutospacing="1" w:line="360" w:lineRule="atLeast"/>
        <w:rPr>
          <w:ins w:id="2363" w:author="Joshua Murray" w:date="2017-06-05T17:42:00Z"/>
          <w:rFonts w:asciiTheme="minorHAnsi" w:eastAsia="Times New Roman" w:hAnsiTheme="minorHAnsi"/>
          <w:color w:val="404040" w:themeColor="text1" w:themeTint="BF"/>
        </w:rPr>
        <w:pPrChange w:id="2364" w:author="Chad Jenison" w:date="2017-06-07T16:56:00Z">
          <w:pPr>
            <w:pStyle w:val="ListParagraph"/>
            <w:numPr>
              <w:numId w:val="62"/>
            </w:numPr>
            <w:shd w:val="clear" w:color="auto" w:fill="FCFCFC"/>
            <w:ind w:hanging="360"/>
          </w:pPr>
        </w:pPrChange>
      </w:pPr>
      <w:ins w:id="2365" w:author="Joshua Murray" w:date="2017-06-05T17:42:00Z">
        <w:r w:rsidRPr="0027023E">
          <w:rPr>
            <w:rFonts w:asciiTheme="minorHAnsi" w:eastAsia="Times New Roman" w:hAnsiTheme="minorHAnsi"/>
            <w:color w:val="404040"/>
          </w:rPr>
          <w:t>Click on</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Policies</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under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Security</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 xml:space="preserve">tab at the top </w:t>
        </w:r>
        <w:del w:id="2366" w:author="Brad Scherer [2]" w:date="2017-06-06T00:32:00Z">
          <w:r w:rsidRPr="0027023E" w:rsidDel="00D61A2F">
            <w:rPr>
              <w:rFonts w:asciiTheme="minorHAnsi" w:eastAsia="Times New Roman" w:hAnsiTheme="minorHAnsi"/>
              <w:color w:val="404040"/>
            </w:rPr>
            <w:delText>of t</w:delText>
          </w:r>
        </w:del>
        <w:del w:id="2367" w:author="Brad Scherer [2]" w:date="2017-06-06T00:31:00Z">
          <w:r w:rsidRPr="0027023E" w:rsidDel="00D61A2F">
            <w:rPr>
              <w:rFonts w:asciiTheme="minorHAnsi" w:eastAsia="Times New Roman" w:hAnsiTheme="minorHAnsi"/>
              <w:color w:val="404040"/>
            </w:rPr>
            <w:delText>he</w:delText>
          </w:r>
          <w:r w:rsidRPr="0027023E" w:rsidDel="00D61A2F">
            <w:rPr>
              <w:rStyle w:val="apple-converted-space"/>
              <w:rFonts w:asciiTheme="minorHAnsi" w:eastAsia="Times New Roman" w:hAnsiTheme="minorHAnsi"/>
              <w:color w:val="404040"/>
            </w:rPr>
            <w:delText> </w:delText>
          </w:r>
          <w:r w:rsidRPr="0027023E" w:rsidDel="00D61A2F">
            <w:rPr>
              <w:rStyle w:val="Strong"/>
              <w:rFonts w:asciiTheme="minorHAnsi" w:hAnsiTheme="minorHAnsi"/>
              <w:color w:val="404040"/>
            </w:rPr>
            <w:delText>hackazon.f5demo.com_https_vs</w:delText>
          </w:r>
        </w:del>
        <w:del w:id="2368" w:author="Brad Scherer [2]" w:date="2017-06-06T00:32:00Z">
          <w:r w:rsidRPr="0027023E" w:rsidDel="00D61A2F">
            <w:rPr>
              <w:rStyle w:val="Strong"/>
              <w:rFonts w:asciiTheme="minorHAnsi" w:hAnsiTheme="minorHAnsi"/>
              <w:color w:val="404040"/>
            </w:rPr>
            <w:delText xml:space="preserve"> d</w:delText>
          </w:r>
          <w:r w:rsidRPr="0027023E" w:rsidDel="00D61A2F">
            <w:rPr>
              <w:rFonts w:asciiTheme="minorHAnsi" w:eastAsia="Times New Roman" w:hAnsiTheme="minorHAnsi"/>
              <w:color w:val="404040"/>
            </w:rPr>
            <w:delText>etails menu.</w:delText>
          </w:r>
        </w:del>
      </w:ins>
    </w:p>
    <w:p w14:paraId="281C2540" w14:textId="266D9DA0" w:rsidR="0085106A" w:rsidRPr="0027023E" w:rsidDel="00D61A2F" w:rsidRDefault="0085106A" w:rsidP="0085106A">
      <w:pPr>
        <w:pStyle w:val="ListParagraph"/>
        <w:numPr>
          <w:ilvl w:val="0"/>
          <w:numId w:val="62"/>
        </w:numPr>
        <w:shd w:val="clear" w:color="auto" w:fill="FCFCFC"/>
        <w:spacing w:before="100" w:beforeAutospacing="1" w:after="100" w:afterAutospacing="1" w:line="360" w:lineRule="atLeast"/>
        <w:rPr>
          <w:ins w:id="2369" w:author="Joshua Murray" w:date="2017-06-05T17:42:00Z"/>
          <w:del w:id="2370" w:author="Brad Scherer [2]" w:date="2017-06-06T00:32:00Z"/>
          <w:rFonts w:asciiTheme="minorHAnsi" w:eastAsia="Times New Roman" w:hAnsiTheme="minorHAnsi"/>
          <w:color w:val="404040" w:themeColor="text1" w:themeTint="BF"/>
        </w:rPr>
      </w:pPr>
      <w:ins w:id="2371" w:author="Joshua Murray" w:date="2017-06-05T17:42:00Z">
        <w:del w:id="2372" w:author="Brad Scherer [2]" w:date="2017-06-06T00:32:00Z">
          <w:r w:rsidRPr="0027023E" w:rsidDel="00D61A2F">
            <w:rPr>
              <w:rFonts w:asciiTheme="minorHAnsi" w:eastAsia="Times New Roman" w:hAnsiTheme="minorHAnsi"/>
              <w:color w:val="404040"/>
            </w:rPr>
            <w:delText>In the</w:delText>
          </w:r>
          <w:r w:rsidRPr="0027023E" w:rsidDel="00D61A2F">
            <w:rPr>
              <w:rStyle w:val="apple-converted-space"/>
              <w:rFonts w:asciiTheme="minorHAnsi" w:eastAsia="Times New Roman" w:hAnsiTheme="minorHAnsi"/>
              <w:color w:val="404040"/>
            </w:rPr>
            <w:delText> </w:delText>
          </w:r>
          <w:r w:rsidRPr="0027023E" w:rsidDel="00D61A2F">
            <w:rPr>
              <w:rStyle w:val="Strong"/>
              <w:rFonts w:asciiTheme="minorHAnsi" w:hAnsiTheme="minorHAnsi"/>
              <w:color w:val="404040"/>
            </w:rPr>
            <w:delText>Log Profile</w:delText>
          </w:r>
          <w:r w:rsidRPr="0027023E" w:rsidDel="00D61A2F">
            <w:rPr>
              <w:rStyle w:val="apple-converted-space"/>
              <w:rFonts w:asciiTheme="minorHAnsi" w:eastAsia="Times New Roman" w:hAnsiTheme="minorHAnsi"/>
              <w:color w:val="404040"/>
            </w:rPr>
            <w:delText> </w:delText>
          </w:r>
          <w:r w:rsidRPr="0027023E" w:rsidDel="00D61A2F">
            <w:rPr>
              <w:rFonts w:asciiTheme="minorHAnsi" w:eastAsia="Times New Roman" w:hAnsiTheme="minorHAnsi"/>
              <w:color w:val="404040"/>
            </w:rPr>
            <w:delText>drop down menu, select</w:delText>
          </w:r>
          <w:r w:rsidRPr="0027023E" w:rsidDel="00D61A2F">
            <w:rPr>
              <w:rStyle w:val="apple-converted-space"/>
              <w:rFonts w:asciiTheme="minorHAnsi" w:eastAsia="Times New Roman" w:hAnsiTheme="minorHAnsi"/>
              <w:color w:val="404040"/>
            </w:rPr>
            <w:delText> </w:delText>
          </w:r>
          <w:r w:rsidRPr="0027023E" w:rsidDel="00D61A2F">
            <w:rPr>
              <w:rStyle w:val="Strong"/>
              <w:rFonts w:asciiTheme="minorHAnsi" w:hAnsiTheme="minorHAnsi"/>
              <w:color w:val="404040"/>
            </w:rPr>
            <w:delText>Enabled...</w:delText>
          </w:r>
          <w:r w:rsidRPr="0027023E" w:rsidDel="00D61A2F">
            <w:rPr>
              <w:rFonts w:asciiTheme="minorHAnsi" w:eastAsia="Times New Roman" w:hAnsiTheme="minorHAnsi"/>
              <w:color w:val="404040"/>
            </w:rPr>
            <w:delText>.</w:delText>
          </w:r>
        </w:del>
      </w:ins>
    </w:p>
    <w:p w14:paraId="5ACDCD42" w14:textId="731EA223" w:rsidR="0085106A" w:rsidRPr="0027023E" w:rsidRDefault="0085106A">
      <w:pPr>
        <w:pStyle w:val="ListParagraph"/>
        <w:numPr>
          <w:ilvl w:val="0"/>
          <w:numId w:val="62"/>
        </w:numPr>
        <w:shd w:val="clear" w:color="auto" w:fill="FCFCFC"/>
        <w:spacing w:before="100" w:beforeAutospacing="1" w:after="100" w:afterAutospacing="1" w:line="360" w:lineRule="atLeast"/>
        <w:rPr>
          <w:rFonts w:asciiTheme="minorHAnsi" w:eastAsia="Times New Roman" w:hAnsiTheme="minorHAnsi"/>
          <w:color w:val="000000" w:themeColor="text1"/>
          <w:rPrChange w:id="2373" w:author="Brad Scherer" w:date="2017-06-20T16:40:00Z">
            <w:rPr/>
          </w:rPrChange>
        </w:rPr>
        <w:pPrChange w:id="2374" w:author="Chad Jenison" w:date="2017-06-07T16:58:00Z">
          <w:pPr>
            <w:pStyle w:val="ListParagraph"/>
            <w:numPr>
              <w:numId w:val="62"/>
            </w:numPr>
            <w:shd w:val="clear" w:color="auto" w:fill="FCFCFC"/>
            <w:ind w:hanging="360"/>
          </w:pPr>
        </w:pPrChange>
      </w:pPr>
      <w:ins w:id="2375" w:author="Joshua Murray" w:date="2017-06-05T17:42:00Z">
        <w:r w:rsidRPr="0027023E">
          <w:rPr>
            <w:rFonts w:asciiTheme="minorHAnsi" w:eastAsia="Times New Roman" w:hAnsiTheme="minorHAnsi"/>
            <w:color w:val="404040"/>
          </w:rPr>
          <w:t>Within the Available logging profiles menu, select</w:t>
        </w:r>
        <w:r w:rsidRPr="0027023E">
          <w:rPr>
            <w:rStyle w:val="apple-converted-space"/>
            <w:rFonts w:asciiTheme="minorHAnsi" w:eastAsia="Times New Roman" w:hAnsiTheme="minorHAnsi"/>
            <w:color w:val="404040"/>
          </w:rPr>
          <w:t> </w:t>
        </w:r>
      </w:ins>
      <w:ins w:id="2376" w:author="Joshua Murray" w:date="2017-06-05T17:44:00Z">
        <w:r w:rsidR="00A73237" w:rsidRPr="0027023E">
          <w:rPr>
            <w:rStyle w:val="Strong"/>
            <w:rFonts w:asciiTheme="minorHAnsi" w:hAnsiTheme="minorHAnsi"/>
            <w:color w:val="404040"/>
          </w:rPr>
          <w:t>bot-</w:t>
        </w:r>
        <w:proofErr w:type="spellStart"/>
        <w:r w:rsidR="00A73237" w:rsidRPr="0027023E">
          <w:rPr>
            <w:rStyle w:val="Strong"/>
            <w:rFonts w:asciiTheme="minorHAnsi" w:hAnsiTheme="minorHAnsi"/>
            <w:color w:val="404040"/>
          </w:rPr>
          <w:t>defense</w:t>
        </w:r>
      </w:ins>
      <w:ins w:id="2377" w:author="Joshua Murray" w:date="2017-06-05T17:45:00Z">
        <w:r w:rsidR="00A73237" w:rsidRPr="0027023E">
          <w:rPr>
            <w:rStyle w:val="Strong"/>
            <w:rFonts w:asciiTheme="minorHAnsi" w:hAnsiTheme="minorHAnsi"/>
            <w:color w:val="404040"/>
          </w:rPr>
          <w:t>_allrequests</w:t>
        </w:r>
        <w:proofErr w:type="spellEnd"/>
        <w:r w:rsidR="00A73237" w:rsidRPr="0027023E">
          <w:rPr>
            <w:rStyle w:val="Strong"/>
            <w:rFonts w:asciiTheme="minorHAnsi" w:hAnsiTheme="minorHAnsi"/>
            <w:color w:val="404040"/>
          </w:rPr>
          <w:t xml:space="preserve"> </w:t>
        </w:r>
      </w:ins>
      <w:ins w:id="2378" w:author="Joshua Murray" w:date="2017-06-05T17:42:00Z">
        <w:r w:rsidRPr="0027023E">
          <w:rPr>
            <w:rFonts w:asciiTheme="minorHAnsi" w:eastAsia="Times New Roman" w:hAnsiTheme="minorHAnsi"/>
            <w:color w:val="404040"/>
          </w:rPr>
          <w:t>and then click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&lt;&lt;</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arrows to move the logging policy to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Selected</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profile.</w:t>
        </w:r>
      </w:ins>
    </w:p>
    <w:p w14:paraId="2B15D8AD" w14:textId="0E97BE96" w:rsidR="00672C0F" w:rsidRPr="00B00740" w:rsidRDefault="0085106A">
      <w:pPr>
        <w:pStyle w:val="ListParagraph"/>
        <w:numPr>
          <w:ilvl w:val="0"/>
          <w:numId w:val="62"/>
        </w:numPr>
        <w:shd w:val="clear" w:color="auto" w:fill="FCFCFC"/>
        <w:spacing w:before="100" w:beforeAutospacing="1" w:after="100" w:afterAutospacing="1" w:line="360" w:lineRule="atLeast"/>
        <w:rPr>
          <w:ins w:id="2379" w:author="Brad Scherer" w:date="2017-06-20T17:00:00Z"/>
          <w:rFonts w:asciiTheme="minorHAnsi" w:eastAsia="Times New Roman" w:hAnsiTheme="minorHAnsi"/>
          <w:color w:val="404040" w:themeColor="text1" w:themeTint="BF"/>
          <w:rPrChange w:id="2380" w:author="Brad Scherer" w:date="2017-06-20T17:00:00Z">
            <w:rPr>
              <w:ins w:id="2381" w:author="Brad Scherer" w:date="2017-06-20T17:00:00Z"/>
              <w:rFonts w:asciiTheme="minorHAnsi" w:eastAsia="Times New Roman" w:hAnsiTheme="minorHAnsi"/>
              <w:color w:val="404040"/>
            </w:rPr>
          </w:rPrChange>
        </w:rPr>
        <w:pPrChange w:id="2382" w:author="Chad Jenison" w:date="2017-06-07T16:56:00Z">
          <w:pPr>
            <w:numPr>
              <w:numId w:val="56"/>
            </w:numPr>
            <w:shd w:val="clear" w:color="auto" w:fill="FCFCFC"/>
            <w:spacing w:before="100" w:beforeAutospacing="1" w:after="100" w:afterAutospacing="1" w:line="360" w:lineRule="atLeast"/>
            <w:ind w:left="720" w:hanging="360"/>
          </w:pPr>
        </w:pPrChange>
      </w:pPr>
      <w:ins w:id="2383" w:author="Joshua Murray" w:date="2017-06-05T17:42:00Z">
        <w:r w:rsidRPr="0027023E">
          <w:rPr>
            <w:rFonts w:asciiTheme="minorHAnsi" w:eastAsia="Times New Roman" w:hAnsiTheme="minorHAnsi"/>
            <w:color w:val="404040"/>
          </w:rPr>
          <w:t>Click on the</w:t>
        </w:r>
        <w:r w:rsidRPr="0027023E">
          <w:rPr>
            <w:rStyle w:val="apple-converted-space"/>
            <w:rFonts w:asciiTheme="minorHAnsi" w:eastAsia="Times New Roman" w:hAnsiTheme="minorHAnsi"/>
            <w:color w:val="404040"/>
          </w:rPr>
          <w:t> </w:t>
        </w:r>
        <w:r w:rsidRPr="0027023E">
          <w:rPr>
            <w:rStyle w:val="Strong"/>
            <w:rFonts w:asciiTheme="minorHAnsi" w:hAnsiTheme="minorHAnsi"/>
            <w:color w:val="404040"/>
          </w:rPr>
          <w:t>Update</w:t>
        </w:r>
        <w:r w:rsidRPr="0027023E">
          <w:rPr>
            <w:rStyle w:val="apple-converted-space"/>
            <w:rFonts w:asciiTheme="minorHAnsi" w:eastAsia="Times New Roman" w:hAnsiTheme="minorHAnsi"/>
            <w:color w:val="404040"/>
          </w:rPr>
          <w:t> </w:t>
        </w:r>
        <w:r w:rsidRPr="0027023E">
          <w:rPr>
            <w:rFonts w:asciiTheme="minorHAnsi" w:eastAsia="Times New Roman" w:hAnsiTheme="minorHAnsi"/>
            <w:color w:val="404040"/>
          </w:rPr>
          <w:t>button to apply the policy.</w:t>
        </w:r>
      </w:ins>
    </w:p>
    <w:p w14:paraId="1A206B58" w14:textId="6CDC4FAC" w:rsidR="0072708A" w:rsidRPr="0027023E" w:rsidDel="00B00740" w:rsidRDefault="0072708A">
      <w:pPr>
        <w:pStyle w:val="ListParagraph"/>
        <w:shd w:val="clear" w:color="auto" w:fill="FCFCFC"/>
        <w:spacing w:before="100" w:beforeAutospacing="1" w:after="100" w:afterAutospacing="1" w:line="360" w:lineRule="atLeast"/>
        <w:rPr>
          <w:del w:id="2384" w:author="Brad Scherer" w:date="2017-06-20T17:00:00Z"/>
          <w:rFonts w:asciiTheme="minorHAnsi" w:eastAsia="Times New Roman" w:hAnsiTheme="minorHAnsi"/>
          <w:color w:val="404040" w:themeColor="text1" w:themeTint="BF"/>
          <w:rPrChange w:id="2385" w:author="Brad Scherer" w:date="2017-06-20T16:40:00Z">
            <w:rPr>
              <w:del w:id="2386" w:author="Brad Scherer" w:date="2017-06-20T17:00:00Z"/>
            </w:rPr>
          </w:rPrChange>
        </w:rPr>
        <w:pPrChange w:id="2387" w:author="Brad Scherer" w:date="2017-06-20T16:06:00Z">
          <w:pPr>
            <w:numPr>
              <w:numId w:val="56"/>
            </w:numPr>
            <w:shd w:val="clear" w:color="auto" w:fill="FCFCFC"/>
            <w:spacing w:before="100" w:beforeAutospacing="1" w:after="100" w:afterAutospacing="1" w:line="360" w:lineRule="atLeast"/>
            <w:ind w:left="720" w:hanging="360"/>
          </w:pPr>
        </w:pPrChange>
      </w:pPr>
    </w:p>
    <w:p w14:paraId="48036C77" w14:textId="7DFD0600" w:rsidR="00C81B22" w:rsidRPr="0027023E" w:rsidDel="0072708A" w:rsidRDefault="00C81B22">
      <w:pPr>
        <w:pStyle w:val="ListParagraph"/>
        <w:shd w:val="clear" w:color="auto" w:fill="FCFCFC"/>
        <w:spacing w:before="100" w:beforeAutospacing="1" w:after="100" w:afterAutospacing="1" w:line="360" w:lineRule="atLeast"/>
        <w:rPr>
          <w:ins w:id="2388" w:author="Jack Fenimore" w:date="2017-06-06T17:03:00Z"/>
          <w:del w:id="2389" w:author="Brad Scherer" w:date="2017-06-20T16:06:00Z"/>
          <w:rFonts w:asciiTheme="minorHAnsi" w:eastAsia="Times New Roman" w:hAnsiTheme="minorHAnsi"/>
          <w:color w:val="404040" w:themeColor="text1" w:themeTint="BF"/>
        </w:rPr>
        <w:pPrChange w:id="2390" w:author="Jack Fenimore" w:date="2017-06-06T17:03:00Z">
          <w:pPr>
            <w:numPr>
              <w:numId w:val="56"/>
            </w:numPr>
            <w:shd w:val="clear" w:color="auto" w:fill="FCFCFC"/>
            <w:spacing w:before="100" w:beforeAutospacing="1" w:after="100" w:afterAutospacing="1" w:line="360" w:lineRule="atLeast"/>
            <w:ind w:left="720" w:hanging="360"/>
          </w:pPr>
        </w:pPrChange>
      </w:pPr>
    </w:p>
    <w:tbl>
      <w:tblPr>
        <w:tblStyle w:val="TableGrid"/>
        <w:tblW w:w="0" w:type="auto"/>
        <w:tblInd w:w="720" w:type="dxa"/>
        <w:tblLook w:val="04A0" w:firstRow="1" w:lastRow="0" w:firstColumn="1" w:lastColumn="0" w:noHBand="0" w:noVBand="1"/>
      </w:tblPr>
      <w:tblGrid>
        <w:gridCol w:w="8856"/>
      </w:tblGrid>
      <w:tr w:rsidR="00C81B22" w:rsidRPr="0027023E" w:rsidDel="00B00740" w14:paraId="4A4FC512" w14:textId="4A6CA0FE" w:rsidTr="3D8D8EE7">
        <w:trPr>
          <w:ins w:id="2391" w:author="Jack Fenimore" w:date="2017-06-06T17:03:00Z"/>
          <w:del w:id="2392" w:author="Brad Scherer" w:date="2017-06-20T17:00:00Z"/>
        </w:trPr>
        <w:tc>
          <w:tcPr>
            <w:tcW w:w="9576" w:type="dxa"/>
          </w:tcPr>
          <w:p w14:paraId="65F456B7" w14:textId="77777777" w:rsidR="00C81B22" w:rsidRPr="0027023E" w:rsidDel="0072708A" w:rsidRDefault="00C81B22">
            <w:pPr>
              <w:rPr>
                <w:del w:id="2393" w:author="Brad Scherer" w:date="2017-06-20T16:06:00Z"/>
                <w:rFonts w:asciiTheme="minorHAnsi" w:hAnsiTheme="minorHAnsi"/>
                <w:color w:val="FF0000"/>
                <w:rPrChange w:id="2394" w:author="Brad Scherer" w:date="2017-06-20T16:40:00Z">
                  <w:rPr>
                    <w:del w:id="2395" w:author="Brad Scherer" w:date="2017-06-20T16:06:00Z"/>
                    <w:rFonts w:asciiTheme="minorHAnsi" w:hAnsiTheme="minorHAnsi"/>
                    <w:color w:val="404040" w:themeColor="text1" w:themeTint="BF"/>
                  </w:rPr>
                </w:rPrChange>
              </w:rPr>
              <w:pPrChange w:id="2396" w:author="Brad Scherer" w:date="2017-06-20T16:06:00Z">
                <w:pPr>
                  <w:pStyle w:val="ListParagraph"/>
                  <w:spacing w:before="100" w:beforeAutospacing="1" w:after="100" w:afterAutospacing="1" w:line="360" w:lineRule="atLeast"/>
                  <w:ind w:left="0"/>
                </w:pPr>
              </w:pPrChange>
            </w:pPr>
          </w:p>
          <w:p w14:paraId="123118E3" w14:textId="6BDC7899" w:rsidR="00C81B22" w:rsidRPr="0027023E" w:rsidDel="00B00740" w:rsidRDefault="00C81B22">
            <w:pPr>
              <w:shd w:val="clear" w:color="auto" w:fill="FCFCFC"/>
              <w:spacing w:before="100" w:beforeAutospacing="1" w:after="100" w:afterAutospacing="1" w:line="360" w:lineRule="atLeast"/>
              <w:rPr>
                <w:del w:id="2397" w:author="Brad Scherer" w:date="2017-06-20T17:00:00Z"/>
                <w:rFonts w:asciiTheme="minorHAnsi" w:hAnsiTheme="minorHAnsi"/>
                <w:color w:val="000000" w:themeColor="text1"/>
                <w:rPrChange w:id="2398" w:author="Brad Scherer" w:date="2017-06-20T16:40:00Z">
                  <w:rPr>
                    <w:del w:id="2399" w:author="Brad Scherer" w:date="2017-06-20T17:00:00Z"/>
                  </w:rPr>
                </w:rPrChange>
              </w:rPr>
              <w:pPrChange w:id="2400" w:author="Brad Scherer" w:date="2017-06-20T16:06:00Z">
                <w:pPr>
                  <w:pStyle w:val="ListParagraph"/>
                  <w:numPr>
                    <w:numId w:val="69"/>
                  </w:numPr>
                  <w:shd w:val="clear" w:color="auto" w:fill="FCFCFC"/>
                  <w:spacing w:before="100" w:beforeAutospacing="1" w:after="100" w:afterAutospacing="1" w:line="360" w:lineRule="atLeast"/>
                  <w:ind w:hanging="360"/>
                </w:pPr>
              </w:pPrChange>
            </w:pPr>
            <w:ins w:id="2401" w:author="Jack Fenimore" w:date="2017-06-06T17:03:00Z">
              <w:del w:id="2402" w:author="Brad Scherer" w:date="2017-06-20T17:00:00Z">
                <w:r w:rsidRPr="0027023E" w:rsidDel="00B00740">
                  <w:rPr>
                    <w:rFonts w:asciiTheme="minorHAnsi" w:hAnsiTheme="minorHAnsi"/>
                    <w:color w:val="FF0000"/>
                    <w:rPrChange w:id="2403" w:author="Brad Scherer" w:date="2017-06-20T16:40:00Z">
                      <w:rPr/>
                    </w:rPrChange>
                  </w:rPr>
                  <w:delText>Not</w:delText>
                </w:r>
                <w:r w:rsidR="28D0D2B5" w:rsidRPr="0027023E" w:rsidDel="00B00740">
                  <w:rPr>
                    <w:rFonts w:asciiTheme="minorHAnsi" w:hAnsiTheme="minorHAnsi"/>
                    <w:color w:val="FF0000"/>
                    <w:rPrChange w:id="2404" w:author="Brad Scherer" w:date="2017-06-20T16:40:00Z">
                      <w:rPr/>
                    </w:rPrChange>
                  </w:rPr>
                  <w:delText>e</w:delText>
                </w:r>
              </w:del>
              <w:del w:id="2405" w:author="Brad Scherer" w:date="2017-06-20T16:06:00Z">
                <w:r w:rsidR="28D0D2B5" w:rsidRPr="0027023E" w:rsidDel="0072708A">
                  <w:rPr>
                    <w:rFonts w:asciiTheme="minorHAnsi" w:hAnsiTheme="minorHAnsi"/>
                    <w:color w:val="FF0000"/>
                    <w:rPrChange w:id="2406" w:author="Brad Scherer" w:date="2017-06-20T16:40:00Z">
                      <w:rPr/>
                    </w:rPrChange>
                  </w:rPr>
                  <w:delText xml:space="preserve"> </w:delText>
                </w:r>
                <w:r w:rsidR="28D0D2B5" w:rsidRPr="0027023E" w:rsidDel="0072708A">
                  <w:rPr>
                    <w:rFonts w:asciiTheme="minorHAnsi" w:hAnsiTheme="minorHAnsi"/>
                    <w:color w:val="404040" w:themeColor="text1" w:themeTint="BF"/>
                    <w:rPrChange w:id="2407" w:author="Brad Scherer" w:date="2017-06-20T16:40:00Z">
                      <w:rPr/>
                    </w:rPrChange>
                  </w:rPr>
                  <w:delText>that</w:delText>
                </w:r>
                <w:r w:rsidRPr="0027023E" w:rsidDel="0072708A">
                  <w:rPr>
                    <w:rFonts w:asciiTheme="minorHAnsi" w:hAnsiTheme="minorHAnsi"/>
                    <w:color w:val="404040" w:themeColor="text1" w:themeTint="BF"/>
                    <w:rPrChange w:id="2408" w:author="Brad Scherer" w:date="2017-06-20T16:40:00Z">
                      <w:rPr/>
                    </w:rPrChange>
                  </w:rPr>
                  <w:delText>ice</w:delText>
                </w:r>
              </w:del>
            </w:ins>
            <w:moveToRangeStart w:id="2409" w:author="Jack Fenimore" w:date="2017-06-06T17:03:00Z" w:name="move484531927"/>
            <w:moveTo w:id="2410" w:author="Jack Fenimore" w:date="2017-06-06T17:03:00Z">
              <w:del w:id="2411" w:author="Brad Scherer" w:date="2017-06-20T16:06:00Z">
                <w:r w:rsidRPr="0027023E" w:rsidDel="0072708A">
                  <w:rPr>
                    <w:rFonts w:asciiTheme="minorHAnsi" w:hAnsiTheme="minorHAnsi"/>
                    <w:color w:val="404040" w:themeColor="text1" w:themeTint="BF"/>
                    <w:rPrChange w:id="2412" w:author="Brad Scherer" w:date="2017-06-20T16:40:00Z">
                      <w:rPr/>
                    </w:rPrChange>
                  </w:rPr>
                  <w:delText xml:space="preserve"> y</w:delText>
                </w:r>
              </w:del>
              <w:del w:id="2413" w:author="Brad Scherer" w:date="2017-06-20T17:00:00Z">
                <w:r w:rsidRPr="0027023E" w:rsidDel="00B00740">
                  <w:rPr>
                    <w:rFonts w:asciiTheme="minorHAnsi" w:hAnsiTheme="minorHAnsi"/>
                    <w:color w:val="404040" w:themeColor="text1" w:themeTint="BF"/>
                    <w:rPrChange w:id="2414" w:author="Brad Scherer" w:date="2017-06-20T16:40:00Z">
                      <w:rPr/>
                    </w:rPrChange>
                  </w:rPr>
                  <w:delText xml:space="preserve">ou can </w:delText>
                </w:r>
              </w:del>
              <w:ins w:id="2415" w:author="Chad Jenison" w:date="2017-06-09T13:26:00Z">
                <w:del w:id="2416" w:author="Brad Scherer" w:date="2017-06-20T17:00:00Z">
                  <w:r w:rsidR="2987EBCE" w:rsidRPr="0027023E" w:rsidDel="00B00740">
                    <w:rPr>
                      <w:rFonts w:asciiTheme="minorHAnsi" w:hAnsiTheme="minorHAnsi"/>
                      <w:color w:val="404040" w:themeColor="text1" w:themeTint="BF"/>
                      <w:rPrChange w:id="2417" w:author="Brad Scherer" w:date="2017-06-20T16:40:00Z">
                        <w:rPr/>
                      </w:rPrChange>
                    </w:rPr>
                    <w:delText xml:space="preserve">associate </w:delText>
                  </w:r>
                </w:del>
              </w:ins>
              <w:del w:id="2418" w:author="Brad Scherer" w:date="2017-06-20T17:00:00Z">
                <w:r w:rsidRPr="0027023E" w:rsidDel="00B00740">
                  <w:rPr>
                    <w:rFonts w:asciiTheme="minorHAnsi" w:hAnsiTheme="minorHAnsi"/>
                    <w:color w:val="404040" w:themeColor="text1" w:themeTint="BF"/>
                    <w:rPrChange w:id="2419" w:author="Brad Scherer" w:date="2017-06-20T16:40:00Z">
                      <w:rPr/>
                    </w:rPrChange>
                  </w:rPr>
                  <w:delText xml:space="preserve">have multiple logging profiles </w:delText>
                </w:r>
              </w:del>
              <w:ins w:id="2420" w:author="Chad Jenison" w:date="2017-06-09T13:26:00Z">
                <w:del w:id="2421" w:author="Brad Scherer" w:date="2017-06-20T17:00:00Z">
                  <w:r w:rsidR="2987EBCE" w:rsidRPr="0027023E" w:rsidDel="00B00740">
                    <w:rPr>
                      <w:rFonts w:asciiTheme="minorHAnsi" w:hAnsiTheme="minorHAnsi"/>
                      <w:color w:val="404040" w:themeColor="text1" w:themeTint="BF"/>
                      <w:rPrChange w:id="2422" w:author="Brad Scherer" w:date="2017-06-20T16:40:00Z">
                        <w:rPr/>
                      </w:rPrChange>
                    </w:rPr>
                    <w:delText xml:space="preserve">with </w:delText>
                  </w:r>
                </w:del>
              </w:ins>
              <w:del w:id="2423" w:author="Brad Scherer" w:date="2017-06-20T17:00:00Z">
                <w:r w:rsidRPr="0027023E" w:rsidDel="00B00740">
                  <w:rPr>
                    <w:rFonts w:asciiTheme="minorHAnsi" w:hAnsiTheme="minorHAnsi"/>
                    <w:color w:val="404040" w:themeColor="text1" w:themeTint="BF"/>
                    <w:rPrChange w:id="2424" w:author="Brad Scherer" w:date="2017-06-20T16:40:00Z">
                      <w:rPr/>
                    </w:rPrChange>
                  </w:rPr>
                  <w:delText>for a given virtual server. F5 allows for an incredible amount of logging flexibility.</w:delText>
                </w:r>
              </w:del>
              <w:ins w:id="2425" w:author="Chad Jenison" w:date="2017-06-09T13:21:00Z">
                <w:del w:id="2426" w:author="Brad Scherer" w:date="2017-06-20T17:00:00Z">
                  <w:r w:rsidRPr="0027023E" w:rsidDel="00B00740">
                    <w:rPr>
                      <w:rFonts w:asciiTheme="minorHAnsi" w:hAnsiTheme="minorHAnsi"/>
                      <w:color w:val="404040" w:themeColor="text1" w:themeTint="BF"/>
                      <w:rPrChange w:id="2427" w:author="Brad Scherer" w:date="2017-06-20T16:40:00Z">
                        <w:rPr/>
                      </w:rPrChange>
                    </w:rPr>
                    <w:delText xml:space="preserve"> </w:delText>
                  </w:r>
                </w:del>
              </w:ins>
              <w:ins w:id="2428" w:author="Chad Jenison" w:date="2017-06-09T13:22:00Z">
                <w:del w:id="2429" w:author="Brad Scherer" w:date="2017-06-20T17:00:00Z">
                  <w:r w:rsidR="6DCB78E5" w:rsidRPr="0027023E" w:rsidDel="00B00740">
                    <w:rPr>
                      <w:rFonts w:asciiTheme="minorHAnsi" w:hAnsiTheme="minorHAnsi"/>
                      <w:color w:val="404040" w:themeColor="text1" w:themeTint="BF"/>
                      <w:rPrChange w:id="2430" w:author="Brad Scherer" w:date="2017-06-20T16:40:00Z">
                        <w:rPr/>
                      </w:rPrChange>
                    </w:rPr>
                    <w:delText>Most commonly</w:delText>
                  </w:r>
                </w:del>
              </w:ins>
              <w:ins w:id="2431" w:author="Chad Jenison" w:date="2017-06-09T13:23:00Z">
                <w:del w:id="2432" w:author="Brad Scherer" w:date="2017-06-20T17:00:00Z">
                  <w:r w:rsidR="2EF1F89A" w:rsidRPr="0027023E" w:rsidDel="00B00740">
                    <w:rPr>
                      <w:rFonts w:asciiTheme="minorHAnsi" w:hAnsiTheme="minorHAnsi"/>
                      <w:color w:val="404040" w:themeColor="text1" w:themeTint="BF"/>
                      <w:rPrChange w:id="2433" w:author="Brad Scherer" w:date="2017-06-20T16:40:00Z">
                        <w:rPr/>
                      </w:rPrChange>
                    </w:rPr>
                    <w:delText xml:space="preserve"> </w:delText>
                  </w:r>
                  <w:r w:rsidR="6DCB78E5" w:rsidRPr="0027023E" w:rsidDel="00B00740">
                    <w:rPr>
                      <w:rFonts w:asciiTheme="minorHAnsi" w:hAnsiTheme="minorHAnsi"/>
                      <w:color w:val="404040" w:themeColor="text1" w:themeTint="BF"/>
                      <w:rPrChange w:id="2434" w:author="Brad Scherer" w:date="2017-06-20T16:40:00Z">
                        <w:rPr/>
                      </w:rPrChange>
                    </w:rPr>
                    <w:delText xml:space="preserve">you would </w:delText>
                  </w:r>
                  <w:r w:rsidR="2EF1F89A" w:rsidRPr="0027023E" w:rsidDel="00B00740">
                    <w:rPr>
                      <w:rFonts w:asciiTheme="minorHAnsi" w:hAnsiTheme="minorHAnsi"/>
                      <w:color w:val="404040" w:themeColor="text1" w:themeTint="BF"/>
                      <w:rPrChange w:id="2435" w:author="Brad Scherer" w:date="2017-06-20T16:40:00Z">
                        <w:rPr/>
                      </w:rPrChange>
                    </w:rPr>
                    <w:delText xml:space="preserve">have </w:delText>
                  </w:r>
                </w:del>
              </w:ins>
              <w:ins w:id="2436" w:author="Chad Jenison" w:date="2017-06-09T13:24:00Z">
                <w:del w:id="2437" w:author="Brad Scherer" w:date="2017-06-20T17:00:00Z">
                  <w:r w:rsidR="39F25616" w:rsidRPr="0027023E" w:rsidDel="00B00740">
                    <w:rPr>
                      <w:rFonts w:asciiTheme="minorHAnsi" w:hAnsiTheme="minorHAnsi"/>
                      <w:color w:val="404040" w:themeColor="text1" w:themeTint="BF"/>
                      <w:rPrChange w:id="2438" w:author="Brad Scherer" w:date="2017-06-20T16:40:00Z">
                        <w:rPr/>
                      </w:rPrChange>
                    </w:rPr>
                    <w:delText>DoS, Bot Defense</w:delText>
                  </w:r>
                </w:del>
              </w:ins>
              <w:del w:id="2439" w:author="Brad Scherer" w:date="2017-06-20T17:00:00Z">
                <w:r w:rsidRPr="0027023E" w:rsidDel="00B00740">
                  <w:rPr>
                    <w:rFonts w:asciiTheme="minorHAnsi" w:hAnsiTheme="minorHAnsi"/>
                    <w:color w:val="404040" w:themeColor="text1" w:themeTint="BF"/>
                    <w:rPrChange w:id="2440" w:author="Brad Scherer" w:date="2017-06-20T16:40:00Z">
                      <w:rPr/>
                    </w:rPrChange>
                  </w:rPr>
                  <w:delText xml:space="preserve"> In reality you would want a combination of bot defense and ASM </w:delText>
                </w:r>
              </w:del>
              <w:ins w:id="2441" w:author="Chad Jenison" w:date="2017-06-09T13:22:00Z">
                <w:del w:id="2442" w:author="Brad Scherer" w:date="2017-06-20T17:00:00Z">
                  <w:r w:rsidR="0E2234C1" w:rsidRPr="0027023E" w:rsidDel="00B00740">
                    <w:rPr>
                      <w:rFonts w:asciiTheme="minorHAnsi" w:hAnsiTheme="minorHAnsi"/>
                      <w:color w:val="404040" w:themeColor="text1" w:themeTint="BF"/>
                      <w:rPrChange w:id="2443" w:author="Brad Scherer" w:date="2017-06-20T16:40:00Z">
                        <w:rPr/>
                      </w:rPrChange>
                    </w:rPr>
                    <w:delText xml:space="preserve">Security Policy </w:delText>
                  </w:r>
                </w:del>
              </w:ins>
              <w:ins w:id="2444" w:author="Chad Jenison" w:date="2017-06-09T13:21:00Z">
                <w:del w:id="2445" w:author="Brad Scherer" w:date="2017-06-20T17:00:00Z">
                  <w:r w:rsidR="31C6E943" w:rsidRPr="0027023E" w:rsidDel="00B00740">
                    <w:rPr>
                      <w:rFonts w:asciiTheme="minorHAnsi" w:hAnsiTheme="minorHAnsi"/>
                      <w:color w:val="404040" w:themeColor="text1" w:themeTint="BF"/>
                      <w:rPrChange w:id="2446" w:author="Brad Scherer" w:date="2017-06-20T16:40:00Z">
                        <w:rPr/>
                      </w:rPrChange>
                    </w:rPr>
                    <w:delText xml:space="preserve">events logged </w:delText>
                  </w:r>
                </w:del>
              </w:ins>
              <w:ins w:id="2447" w:author="Chad Jenison" w:date="2017-06-09T13:22:00Z">
                <w:del w:id="2448" w:author="Brad Scherer" w:date="2017-06-20T17:00:00Z">
                  <w:r w:rsidRPr="0027023E" w:rsidDel="00B00740">
                    <w:rPr>
                      <w:rFonts w:asciiTheme="minorHAnsi" w:hAnsiTheme="minorHAnsi"/>
                      <w:color w:val="404040" w:themeColor="text1" w:themeTint="BF"/>
                      <w:rPrChange w:id="2449" w:author="Brad Scherer" w:date="2017-06-20T16:40:00Z">
                        <w:rPr/>
                      </w:rPrChange>
                    </w:rPr>
                    <w:delText xml:space="preserve">to </w:delText>
                  </w:r>
                  <w:r w:rsidR="6DCB78E5" w:rsidRPr="0027023E" w:rsidDel="00B00740">
                    <w:rPr>
                      <w:rFonts w:asciiTheme="minorHAnsi" w:hAnsiTheme="minorHAnsi"/>
                      <w:color w:val="404040" w:themeColor="text1" w:themeTint="BF"/>
                      <w:rPrChange w:id="2450" w:author="Brad Scherer" w:date="2017-06-20T16:40:00Z">
                        <w:rPr/>
                      </w:rPrChange>
                    </w:rPr>
                    <w:delText>a centralized SIEM platform</w:delText>
                  </w:r>
                </w:del>
              </w:ins>
              <w:del w:id="2451" w:author="Brad Scherer" w:date="2017-06-20T17:00:00Z">
                <w:r w:rsidRPr="0027023E" w:rsidDel="00B00740">
                  <w:rPr>
                    <w:rFonts w:asciiTheme="minorHAnsi" w:hAnsiTheme="minorHAnsi"/>
                    <w:color w:val="404040" w:themeColor="text1" w:themeTint="BF"/>
                    <w:rPrChange w:id="2452" w:author="Brad Scherer" w:date="2017-06-20T16:40:00Z">
                      <w:rPr/>
                    </w:rPrChange>
                  </w:rPr>
                  <w:delText xml:space="preserve">to validate data, </w:delText>
                </w:r>
              </w:del>
              <w:ins w:id="2453" w:author="Chad Jenison" w:date="2017-06-09T13:23:00Z">
                <w:del w:id="2454" w:author="Brad Scherer" w:date="2017-06-20T17:00:00Z">
                  <w:r w:rsidR="2EF1F89A" w:rsidRPr="0027023E" w:rsidDel="00B00740">
                    <w:rPr>
                      <w:rFonts w:asciiTheme="minorHAnsi" w:hAnsiTheme="minorHAnsi"/>
                      <w:color w:val="404040" w:themeColor="text1" w:themeTint="BF"/>
                      <w:rPrChange w:id="2455" w:author="Brad Scherer" w:date="2017-06-20T16:40:00Z">
                        <w:rPr/>
                      </w:rPrChange>
                    </w:rPr>
                    <w:delText>but there may be additional loggin</w:delText>
                  </w:r>
                  <w:r w:rsidR="432B627C" w:rsidRPr="0027023E" w:rsidDel="00B00740">
                    <w:rPr>
                      <w:rFonts w:asciiTheme="minorHAnsi" w:hAnsiTheme="minorHAnsi"/>
                      <w:color w:val="404040" w:themeColor="text1" w:themeTint="BF"/>
                      <w:rPrChange w:id="2456" w:author="Brad Scherer" w:date="2017-06-20T16:40:00Z">
                        <w:rPr/>
                      </w:rPrChange>
                    </w:rPr>
                    <w:delText>g requirements such as a</w:delText>
                  </w:r>
                </w:del>
              </w:ins>
              <w:del w:id="2457" w:author="Brad Scherer" w:date="2017-06-20T17:00:00Z">
                <w:r w:rsidRPr="0027023E" w:rsidDel="00B00740">
                  <w:rPr>
                    <w:rFonts w:asciiTheme="minorHAnsi" w:hAnsiTheme="minorHAnsi"/>
                    <w:color w:val="404040" w:themeColor="text1" w:themeTint="BF"/>
                    <w:rPrChange w:id="2458" w:author="Brad Scherer" w:date="2017-06-20T16:40:00Z">
                      <w:rPr/>
                    </w:rPrChange>
                  </w:rPr>
                  <w:delText>a primitive example may be that the web</w:delText>
                </w:r>
              </w:del>
              <w:ins w:id="2459" w:author="Chad Jenison" w:date="2017-06-09T13:21:00Z">
                <w:del w:id="2460" w:author="Brad Scherer" w:date="2017-06-20T17:00:00Z">
                  <w:r w:rsidR="31C6E943" w:rsidRPr="0027023E" w:rsidDel="00B00740">
                    <w:rPr>
                      <w:rFonts w:asciiTheme="minorHAnsi" w:hAnsiTheme="minorHAnsi"/>
                      <w:color w:val="404040" w:themeColor="text1" w:themeTint="BF"/>
                      <w:rPrChange w:id="2461" w:author="Brad Scherer" w:date="2017-06-20T16:40:00Z">
                        <w:rPr/>
                      </w:rPrChange>
                    </w:rPr>
                    <w:delText xml:space="preserve"> </w:delText>
                  </w:r>
                  <w:r w:rsidRPr="0027023E" w:rsidDel="00B00740">
                    <w:rPr>
                      <w:rFonts w:asciiTheme="minorHAnsi" w:hAnsiTheme="minorHAnsi"/>
                      <w:color w:val="404040" w:themeColor="text1" w:themeTint="BF"/>
                      <w:rPrChange w:id="2462" w:author="Brad Scherer" w:date="2017-06-20T16:40:00Z">
                        <w:rPr/>
                      </w:rPrChange>
                    </w:rPr>
                    <w:delText>team</w:delText>
                  </w:r>
                  <w:r w:rsidR="2AE832BA" w:rsidRPr="0027023E" w:rsidDel="00B00740">
                    <w:rPr>
                      <w:rFonts w:asciiTheme="minorHAnsi" w:hAnsiTheme="minorHAnsi"/>
                      <w:color w:val="404040" w:themeColor="text1" w:themeTint="BF"/>
                      <w:rPrChange w:id="2463" w:author="Brad Scherer" w:date="2017-06-20T16:40:00Z">
                        <w:rPr/>
                      </w:rPrChange>
                    </w:rPr>
                    <w:delText xml:space="preserve"> </w:delText>
                  </w:r>
                </w:del>
              </w:ins>
              <w:ins w:id="2464" w:author="Chad Jenison" w:date="2017-06-09T13:23:00Z">
                <w:del w:id="2465" w:author="Brad Scherer" w:date="2017-06-20T17:00:00Z">
                  <w:r w:rsidR="432B627C" w:rsidRPr="0027023E" w:rsidDel="00B00740">
                    <w:rPr>
                      <w:rFonts w:asciiTheme="minorHAnsi" w:hAnsiTheme="minorHAnsi"/>
                      <w:color w:val="404040" w:themeColor="text1" w:themeTint="BF"/>
                      <w:rPrChange w:id="2466" w:author="Brad Scherer" w:date="2017-06-20T16:40:00Z">
                        <w:rPr/>
                      </w:rPrChange>
                    </w:rPr>
                    <w:delText xml:space="preserve">that </w:delText>
                  </w:r>
                </w:del>
              </w:ins>
              <w:ins w:id="2467" w:author="Chad Jenison" w:date="2017-06-09T13:21:00Z">
                <w:del w:id="2468" w:author="Brad Scherer" w:date="2017-06-20T17:00:00Z">
                  <w:r w:rsidR="2AE832BA" w:rsidRPr="0027023E" w:rsidDel="00B00740">
                    <w:rPr>
                      <w:rFonts w:asciiTheme="minorHAnsi" w:hAnsiTheme="minorHAnsi"/>
                      <w:color w:val="404040" w:themeColor="text1" w:themeTint="BF"/>
                      <w:rPrChange w:id="2469" w:author="Brad Scherer" w:date="2017-06-20T16:40:00Z">
                        <w:rPr/>
                      </w:rPrChange>
                    </w:rPr>
                    <w:delText xml:space="preserve">would </w:delText>
                  </w:r>
                </w:del>
              </w:ins>
              <w:ins w:id="2470" w:author="Chad Jenison" w:date="2017-06-09T13:25:00Z">
                <w:del w:id="2471" w:author="Brad Scherer" w:date="2017-06-20T17:00:00Z">
                  <w:r w:rsidR="58E119AF" w:rsidRPr="0027023E" w:rsidDel="00B00740">
                    <w:rPr>
                      <w:rFonts w:asciiTheme="minorHAnsi" w:hAnsiTheme="minorHAnsi"/>
                      <w:color w:val="404040" w:themeColor="text1" w:themeTint="BF"/>
                      <w:rPrChange w:id="2472" w:author="Brad Scherer" w:date="2017-06-20T16:40:00Z">
                        <w:rPr/>
                      </w:rPrChange>
                    </w:rPr>
                    <w:delText>be interested in</w:delText>
                  </w:r>
                </w:del>
              </w:ins>
              <w:ins w:id="2473" w:author="Chad Jenison" w:date="2017-06-09T13:21:00Z">
                <w:del w:id="2474" w:author="Brad Scherer" w:date="2017-06-20T17:00:00Z">
                  <w:r w:rsidR="2AE832BA" w:rsidRPr="0027023E" w:rsidDel="00B00740">
                    <w:rPr>
                      <w:rFonts w:asciiTheme="minorHAnsi" w:hAnsiTheme="minorHAnsi"/>
                      <w:color w:val="404040" w:themeColor="text1" w:themeTint="BF"/>
                      <w:rPrChange w:id="2475" w:author="Brad Scherer" w:date="2017-06-20T16:40:00Z">
                        <w:rPr/>
                      </w:rPrChange>
                    </w:rPr>
                    <w:delText xml:space="preserve"> </w:delText>
                  </w:r>
                </w:del>
              </w:ins>
              <w:ins w:id="2476" w:author="Chad Jenison" w:date="2017-06-09T13:25:00Z">
                <w:del w:id="2477" w:author="Brad Scherer" w:date="2017-06-20T17:00:00Z">
                  <w:r w:rsidR="64A59AD8" w:rsidRPr="0027023E" w:rsidDel="00B00740">
                    <w:rPr>
                      <w:rFonts w:asciiTheme="minorHAnsi" w:hAnsiTheme="minorHAnsi"/>
                      <w:color w:val="404040" w:themeColor="text1" w:themeTint="BF"/>
                      <w:rPrChange w:id="2478" w:author="Brad Scherer" w:date="2017-06-20T16:40:00Z">
                        <w:rPr/>
                      </w:rPrChange>
                    </w:rPr>
                    <w:delText>B</w:delText>
                  </w:r>
                  <w:r w:rsidR="2AE832BA" w:rsidRPr="0027023E" w:rsidDel="00B00740">
                    <w:rPr>
                      <w:rFonts w:asciiTheme="minorHAnsi" w:hAnsiTheme="minorHAnsi"/>
                      <w:color w:val="404040" w:themeColor="text1" w:themeTint="BF"/>
                      <w:rPrChange w:id="2479" w:author="Brad Scherer" w:date="2017-06-20T16:40:00Z">
                        <w:rPr/>
                      </w:rPrChange>
                    </w:rPr>
                    <w:delText xml:space="preserve">ot </w:delText>
                  </w:r>
                  <w:r w:rsidR="64A59AD8" w:rsidRPr="0027023E" w:rsidDel="00B00740">
                    <w:rPr>
                      <w:rFonts w:asciiTheme="minorHAnsi" w:hAnsiTheme="minorHAnsi"/>
                      <w:color w:val="404040" w:themeColor="text1" w:themeTint="BF"/>
                      <w:rPrChange w:id="2480" w:author="Brad Scherer" w:date="2017-06-20T16:40:00Z">
                        <w:rPr/>
                      </w:rPrChange>
                    </w:rPr>
                    <w:delText>D</w:delText>
                  </w:r>
                </w:del>
              </w:ins>
              <w:ins w:id="2481" w:author="Chad Jenison" w:date="2017-06-09T13:21:00Z">
                <w:del w:id="2482" w:author="Brad Scherer" w:date="2017-06-20T17:00:00Z">
                  <w:r w:rsidR="2AE832BA" w:rsidRPr="0027023E" w:rsidDel="00B00740">
                    <w:rPr>
                      <w:rFonts w:asciiTheme="minorHAnsi" w:hAnsiTheme="minorHAnsi"/>
                      <w:color w:val="404040" w:themeColor="text1" w:themeTint="BF"/>
                      <w:rPrChange w:id="2483" w:author="Brad Scherer" w:date="2017-06-20T16:40:00Z">
                        <w:rPr/>
                      </w:rPrChange>
                    </w:rPr>
                    <w:delText xml:space="preserve">efense logs </w:delText>
                  </w:r>
                </w:del>
              </w:ins>
              <w:ins w:id="2484" w:author="Chad Jenison" w:date="2017-06-09T13:25:00Z">
                <w:del w:id="2485" w:author="Brad Scherer" w:date="2017-06-20T17:00:00Z">
                  <w:r w:rsidR="58E119AF" w:rsidRPr="0027023E" w:rsidDel="00B00740">
                    <w:rPr>
                      <w:rFonts w:asciiTheme="minorHAnsi" w:hAnsiTheme="minorHAnsi"/>
                      <w:color w:val="404040" w:themeColor="text1" w:themeTint="BF"/>
                      <w:rPrChange w:id="2486" w:author="Brad Scherer" w:date="2017-06-20T16:40:00Z">
                        <w:rPr/>
                      </w:rPrChange>
                    </w:rPr>
                    <w:delText xml:space="preserve">solely, while the </w:delText>
                  </w:r>
                </w:del>
              </w:ins>
              <w:ins w:id="2487" w:author="Chad Jenison" w:date="2017-06-09T13:26:00Z">
                <w:del w:id="2488" w:author="Brad Scherer" w:date="2017-06-20T17:00:00Z">
                  <w:r w:rsidR="28D0D2B5" w:rsidRPr="0027023E" w:rsidDel="00B00740">
                    <w:rPr>
                      <w:rFonts w:asciiTheme="minorHAnsi" w:hAnsiTheme="minorHAnsi"/>
                      <w:color w:val="404040" w:themeColor="text1" w:themeTint="BF"/>
                      <w:rPrChange w:id="2489" w:author="Brad Scherer" w:date="2017-06-20T16:40:00Z">
                        <w:rPr/>
                      </w:rPrChange>
                    </w:rPr>
                    <w:delText>SIEM continues to receive</w:delText>
                  </w:r>
                </w:del>
              </w:ins>
              <w:ins w:id="2490" w:author="Chad Jenison" w:date="2017-06-09T13:21:00Z">
                <w:del w:id="2491" w:author="Brad Scherer" w:date="2017-06-20T17:00:00Z">
                  <w:r w:rsidR="2AE832BA" w:rsidRPr="0027023E" w:rsidDel="00B00740">
                    <w:rPr>
                      <w:rFonts w:asciiTheme="minorHAnsi" w:hAnsiTheme="minorHAnsi"/>
                      <w:color w:val="404040" w:themeColor="text1" w:themeTint="BF"/>
                      <w:rPrChange w:id="2492" w:author="Brad Scherer" w:date="2017-06-20T16:40:00Z">
                        <w:rPr/>
                      </w:rPrChange>
                    </w:rPr>
                    <w:delText xml:space="preserve"> the </w:delText>
                  </w:r>
                </w:del>
              </w:ins>
              <w:ins w:id="2493" w:author="Chad Jenison" w:date="2017-06-09T13:26:00Z">
                <w:del w:id="2494" w:author="Brad Scherer" w:date="2017-06-20T17:00:00Z">
                  <w:r w:rsidR="28D0D2B5" w:rsidRPr="0027023E" w:rsidDel="00B00740">
                    <w:rPr>
                      <w:rFonts w:asciiTheme="minorHAnsi" w:hAnsiTheme="minorHAnsi"/>
                      <w:color w:val="404040" w:themeColor="text1" w:themeTint="BF"/>
                      <w:rPrChange w:id="2495" w:author="Brad Scherer" w:date="2017-06-20T16:40:00Z">
                        <w:rPr/>
                      </w:rPrChange>
                    </w:rPr>
                    <w:delText>union of DoS, Bot Defense</w:delText>
                  </w:r>
                </w:del>
              </w:ins>
              <w:ins w:id="2496" w:author="Chad Jenison" w:date="2017-06-09T13:21:00Z">
                <w:del w:id="2497" w:author="Brad Scherer" w:date="2017-06-20T17:00:00Z">
                  <w:r w:rsidR="2AE832BA" w:rsidRPr="0027023E" w:rsidDel="00B00740">
                    <w:rPr>
                      <w:rFonts w:asciiTheme="minorHAnsi" w:hAnsiTheme="minorHAnsi"/>
                      <w:color w:val="404040" w:themeColor="text1" w:themeTint="BF"/>
                      <w:rPrChange w:id="2498" w:author="Brad Scherer" w:date="2017-06-20T16:40:00Z">
                        <w:rPr/>
                      </w:rPrChange>
                    </w:rPr>
                    <w:delText xml:space="preserve"> and ASM </w:delText>
                  </w:r>
                </w:del>
              </w:ins>
              <w:ins w:id="2499" w:author="Chad Jenison" w:date="2017-06-09T13:26:00Z">
                <w:del w:id="2500" w:author="Brad Scherer" w:date="2017-06-20T17:00:00Z">
                  <w:r w:rsidR="28D0D2B5" w:rsidRPr="0027023E" w:rsidDel="00B00740">
                    <w:rPr>
                      <w:rFonts w:asciiTheme="minorHAnsi" w:hAnsiTheme="minorHAnsi"/>
                      <w:color w:val="404040" w:themeColor="text1" w:themeTint="BF"/>
                      <w:rPrChange w:id="2501" w:author="Brad Scherer" w:date="2017-06-20T16:40:00Z">
                        <w:rPr/>
                      </w:rPrChange>
                    </w:rPr>
                    <w:delText>Security Policy events</w:delText>
                  </w:r>
                </w:del>
              </w:ins>
              <w:ins w:id="2502" w:author="Chad Jenison" w:date="2017-06-09T13:21:00Z">
                <w:del w:id="2503" w:author="Brad Scherer" w:date="2017-06-20T17:00:00Z">
                  <w:r w:rsidR="2AE832BA" w:rsidRPr="0027023E" w:rsidDel="00B00740">
                    <w:rPr>
                      <w:rFonts w:asciiTheme="minorHAnsi" w:hAnsiTheme="minorHAnsi"/>
                      <w:color w:val="404040" w:themeColor="text1" w:themeTint="BF"/>
                      <w:rPrChange w:id="2504" w:author="Brad Scherer" w:date="2017-06-20T16:40:00Z">
                        <w:rPr/>
                      </w:rPrChange>
                    </w:rPr>
                    <w:delText>.</w:delText>
                  </w:r>
                </w:del>
              </w:ins>
              <w:del w:id="2505" w:author="Brad Scherer" w:date="2017-06-20T17:00:00Z">
                <w:r w:rsidRPr="0027023E" w:rsidDel="00B00740">
                  <w:rPr>
                    <w:rFonts w:asciiTheme="minorHAnsi" w:hAnsiTheme="minorHAnsi"/>
                    <w:color w:val="404040" w:themeColor="text1" w:themeTint="BF"/>
                    <w:rPrChange w:id="2506" w:author="Brad Scherer" w:date="2017-06-20T16:40:00Z">
                      <w:rPr/>
                    </w:rPrChange>
                  </w:rPr>
                  <w:delText xml:space="preserve">team would like streams of the bot defense logs and the security team would like steams of both bot defense and ASM logs. With BIG-IP everyone is happy. </w:delText>
                </w:r>
              </w:del>
            </w:moveTo>
          </w:p>
          <w:moveToRangeEnd w:id="2409"/>
          <w:p w14:paraId="0B5B581B" w14:textId="5AE97CFB" w:rsidR="00C81B22" w:rsidRPr="0027023E" w:rsidDel="00B00740" w:rsidRDefault="00C81B22">
            <w:pPr>
              <w:rPr>
                <w:del w:id="2507" w:author="Brad Scherer" w:date="2017-06-20T17:00:00Z"/>
                <w:rFonts w:asciiTheme="minorHAnsi" w:hAnsiTheme="minorHAnsi"/>
                <w:color w:val="000000" w:themeColor="text1"/>
                <w:rPrChange w:id="2508" w:author="Brad Scherer" w:date="2017-06-20T16:40:00Z">
                  <w:rPr>
                    <w:del w:id="2509" w:author="Brad Scherer" w:date="2017-06-20T17:00:00Z"/>
                    <w:rFonts w:asciiTheme="minorHAnsi" w:hAnsiTheme="minorHAnsi"/>
                    <w:color w:val="404040" w:themeColor="text1" w:themeTint="BF"/>
                  </w:rPr>
                </w:rPrChange>
              </w:rPr>
              <w:pPrChange w:id="2510" w:author="Brad Scherer" w:date="2017-06-20T17:00:00Z">
                <w:pPr>
                  <w:pStyle w:val="ListParagraph"/>
                  <w:spacing w:before="100" w:beforeAutospacing="1" w:after="100" w:afterAutospacing="1" w:line="360" w:lineRule="atLeast"/>
                  <w:ind w:left="0"/>
                </w:pPr>
              </w:pPrChange>
            </w:pPr>
          </w:p>
        </w:tc>
      </w:tr>
    </w:tbl>
    <w:p w14:paraId="54A20E58" w14:textId="1DF639F7" w:rsidR="00C81B22" w:rsidRPr="0027023E" w:rsidDel="00C81B22" w:rsidRDefault="00B00740">
      <w:pPr>
        <w:shd w:val="clear" w:color="auto" w:fill="FCFCFC"/>
        <w:spacing w:before="100" w:beforeAutospacing="1" w:after="100" w:afterAutospacing="1" w:line="360" w:lineRule="atLeast"/>
        <w:ind w:left="720"/>
        <w:rPr>
          <w:ins w:id="2511" w:author="Brad Scherer [2]" w:date="2017-06-06T00:32:00Z"/>
          <w:del w:id="2512" w:author="Jack Fenimore" w:date="2017-06-06T17:03:00Z"/>
          <w:rFonts w:asciiTheme="minorHAnsi" w:eastAsia="Times New Roman" w:hAnsiTheme="minorHAnsi"/>
          <w:color w:val="404040" w:themeColor="text1" w:themeTint="BF"/>
          <w:rPrChange w:id="2513" w:author="Brad Scherer" w:date="2017-06-20T16:40:00Z">
            <w:rPr>
              <w:ins w:id="2514" w:author="Brad Scherer [2]" w:date="2017-06-06T00:32:00Z"/>
              <w:del w:id="2515" w:author="Jack Fenimore" w:date="2017-06-06T17:03:00Z"/>
              <w:rFonts w:asciiTheme="minorHAnsi" w:eastAsia="Times New Roman" w:hAnsiTheme="minorHAnsi"/>
              <w:color w:val="404040"/>
            </w:rPr>
          </w:rPrChange>
        </w:rPr>
        <w:pPrChange w:id="2516" w:author="Brad Scherer" w:date="2017-06-20T17:00:00Z">
          <w:pPr>
            <w:numPr>
              <w:numId w:val="56"/>
            </w:numPr>
            <w:shd w:val="clear" w:color="auto" w:fill="FCFCFC"/>
            <w:spacing w:before="100" w:beforeAutospacing="1" w:after="100" w:afterAutospacing="1" w:line="360" w:lineRule="atLeast"/>
            <w:ind w:left="720" w:hanging="360"/>
          </w:pPr>
        </w:pPrChange>
      </w:pPr>
      <w:ins w:id="2517" w:author="Brad Scherer" w:date="2017-06-20T17:00:00Z">
        <w:r>
          <w:rPr>
            <w:rFonts w:asciiTheme="minorHAnsi" w:hAnsiTheme="minorHAnsi"/>
            <w:color w:val="FF0000"/>
          </w:rPr>
          <w:t>NOTE:</w:t>
        </w:r>
        <w:r w:rsidRPr="0027023E">
          <w:rPr>
            <w:rFonts w:asciiTheme="minorHAnsi" w:hAnsiTheme="minorHAnsi"/>
            <w:color w:val="FF0000"/>
          </w:rPr>
          <w:t xml:space="preserve"> </w:t>
        </w:r>
        <w:r w:rsidRPr="0027023E">
          <w:rPr>
            <w:rFonts w:asciiTheme="minorHAnsi" w:hAnsiTheme="minorHAnsi"/>
            <w:color w:val="404040" w:themeColor="text1" w:themeTint="BF"/>
          </w:rPr>
          <w:t>Y</w:t>
        </w:r>
        <w:r w:rsidRPr="00793F97">
          <w:rPr>
            <w:rFonts w:asciiTheme="minorHAnsi" w:hAnsiTheme="minorHAnsi"/>
            <w:color w:val="404040" w:themeColor="text1" w:themeTint="BF"/>
          </w:rPr>
          <w:t xml:space="preserve">ou can associate multiple logging profiles with a given virtual server. F5 allows for an incredible amount of logging flexibility. Most commonly you would have </w:t>
        </w:r>
        <w:proofErr w:type="spellStart"/>
        <w:r w:rsidRPr="00793F97">
          <w:rPr>
            <w:rFonts w:asciiTheme="minorHAnsi" w:hAnsiTheme="minorHAnsi"/>
            <w:color w:val="404040" w:themeColor="text1" w:themeTint="BF"/>
          </w:rPr>
          <w:t>DoS</w:t>
        </w:r>
        <w:proofErr w:type="spellEnd"/>
        <w:r w:rsidRPr="00793F97">
          <w:rPr>
            <w:rFonts w:asciiTheme="minorHAnsi" w:hAnsiTheme="minorHAnsi"/>
            <w:color w:val="404040" w:themeColor="text1" w:themeTint="BF"/>
          </w:rPr>
          <w:t xml:space="preserve">, Bot Defense and ASM Security Policy events logged to a centralized SIEM platform, but there may be additional logging requirements such as a web team that would be interested in Bot Defense logs solely, while the SIEM continues to receive the union of </w:t>
        </w:r>
        <w:proofErr w:type="spellStart"/>
        <w:r w:rsidRPr="00793F97">
          <w:rPr>
            <w:rFonts w:asciiTheme="minorHAnsi" w:hAnsiTheme="minorHAnsi"/>
            <w:color w:val="404040" w:themeColor="text1" w:themeTint="BF"/>
          </w:rPr>
          <w:t>DoS</w:t>
        </w:r>
        <w:proofErr w:type="spellEnd"/>
        <w:r w:rsidRPr="00793F97">
          <w:rPr>
            <w:rFonts w:asciiTheme="minorHAnsi" w:hAnsiTheme="minorHAnsi"/>
            <w:color w:val="404040" w:themeColor="text1" w:themeTint="BF"/>
          </w:rPr>
          <w:t>, Bot Defense and ASM Security Policy events.</w:t>
        </w:r>
      </w:ins>
    </w:p>
    <w:p w14:paraId="2C6E5469" w14:textId="72FA45B0" w:rsidR="00D61A2F" w:rsidRPr="0027023E" w:rsidDel="00C81B22" w:rsidRDefault="00D61A2F">
      <w:pPr>
        <w:ind w:left="720"/>
        <w:rPr>
          <w:ins w:id="2518" w:author="Joshua Murray" w:date="2017-06-05T18:12:00Z"/>
          <w:rFonts w:asciiTheme="minorHAnsi" w:hAnsiTheme="minorHAnsi"/>
          <w:rPrChange w:id="2519" w:author="Brad Scherer" w:date="2017-06-20T16:40:00Z">
            <w:rPr>
              <w:ins w:id="2520" w:author="Joshua Murray" w:date="2017-06-05T18:12:00Z"/>
              <w:rFonts w:asciiTheme="minorHAnsi" w:eastAsia="Times New Roman" w:hAnsiTheme="minorHAnsi"/>
              <w:color w:val="404040"/>
            </w:rPr>
          </w:rPrChange>
        </w:rPr>
        <w:pPrChange w:id="2521" w:author="Brad Scherer" w:date="2017-06-20T17:00:00Z">
          <w:pPr>
            <w:numPr>
              <w:numId w:val="56"/>
            </w:numPr>
            <w:shd w:val="clear" w:color="auto" w:fill="FCFCFC"/>
            <w:spacing w:before="100" w:beforeAutospacing="1" w:after="100" w:afterAutospacing="1" w:line="360" w:lineRule="atLeast"/>
            <w:ind w:left="720" w:hanging="360"/>
          </w:pPr>
        </w:pPrChange>
      </w:pPr>
      <w:moveFromRangeStart w:id="2522" w:author="Jack Fenimore" w:date="2017-06-06T17:03:00Z" w:name="move484531927"/>
      <w:moveFrom w:id="2523" w:author="Jack Fenimore" w:date="2017-06-06T17:03:00Z">
        <w:ins w:id="2524" w:author="Brad Scherer [2]" w:date="2017-06-06T00:32:00Z">
          <w:r w:rsidRPr="0027023E" w:rsidDel="00C81B22">
            <w:rPr>
              <w:rFonts w:asciiTheme="minorHAnsi" w:hAnsiTheme="minorHAnsi"/>
              <w:rPrChange w:id="2525" w:author="Brad Scherer" w:date="2017-06-20T16:40:00Z">
                <w:rPr/>
              </w:rPrChange>
            </w:rPr>
            <w:t>Notice you can have multiple logging profiles for a given virtual server. F5 allows for an incredible amount of logging flexibility. In</w:t>
          </w:r>
        </w:ins>
        <w:ins w:id="2526" w:author="Brad Scherer [2]" w:date="2017-06-06T00:33:00Z">
          <w:r w:rsidRPr="0027023E" w:rsidDel="00C81B22">
            <w:rPr>
              <w:rFonts w:asciiTheme="minorHAnsi" w:hAnsiTheme="minorHAnsi"/>
              <w:rPrChange w:id="2527" w:author="Brad Scherer" w:date="2017-06-20T16:40:00Z">
                <w:rPr/>
              </w:rPrChange>
            </w:rPr>
            <w:t xml:space="preserve"> reality you would want a combination of bot defense and ASM to validate data, however</w:t>
          </w:r>
        </w:ins>
        <w:ins w:id="2528" w:author="Brad Scherer [2]" w:date="2017-06-06T00:35:00Z">
          <w:r w:rsidRPr="0027023E" w:rsidDel="00C81B22">
            <w:rPr>
              <w:rFonts w:asciiTheme="minorHAnsi" w:hAnsiTheme="minorHAnsi"/>
              <w:rPrChange w:id="2529" w:author="Brad Scherer" w:date="2017-06-20T16:40:00Z">
                <w:rPr/>
              </w:rPrChange>
            </w:rPr>
            <w:t xml:space="preserve"> a primitive example may be that</w:t>
          </w:r>
        </w:ins>
        <w:ins w:id="2530" w:author="Brad Scherer [2]" w:date="2017-06-06T00:33:00Z">
          <w:r w:rsidRPr="0027023E" w:rsidDel="00C81B22">
            <w:rPr>
              <w:rFonts w:asciiTheme="minorHAnsi" w:hAnsiTheme="minorHAnsi"/>
              <w:rPrChange w:id="2531" w:author="Brad Scherer" w:date="2017-06-20T16:40:00Z">
                <w:rPr/>
              </w:rPrChange>
            </w:rPr>
            <w:t xml:space="preserve"> the webteam </w:t>
          </w:r>
        </w:ins>
        <w:ins w:id="2532" w:author="Brad Scherer [2]" w:date="2017-06-06T00:35:00Z">
          <w:r w:rsidRPr="0027023E" w:rsidDel="00C81B22">
            <w:rPr>
              <w:rFonts w:asciiTheme="minorHAnsi" w:hAnsiTheme="minorHAnsi"/>
              <w:rPrChange w:id="2533" w:author="Brad Scherer" w:date="2017-06-20T16:40:00Z">
                <w:rPr/>
              </w:rPrChange>
            </w:rPr>
            <w:t>would like</w:t>
          </w:r>
        </w:ins>
        <w:ins w:id="2534" w:author="Brad Scherer [2]" w:date="2017-06-06T00:33:00Z">
          <w:r w:rsidRPr="0027023E" w:rsidDel="00C81B22">
            <w:rPr>
              <w:rFonts w:asciiTheme="minorHAnsi" w:hAnsiTheme="minorHAnsi"/>
              <w:rPrChange w:id="2535" w:author="Brad Scherer" w:date="2017-06-20T16:40:00Z">
                <w:rPr/>
              </w:rPrChange>
            </w:rPr>
            <w:t xml:space="preserve"> </w:t>
          </w:r>
        </w:ins>
        <w:ins w:id="2536" w:author="Brad Scherer [2]" w:date="2017-06-06T00:35:00Z">
          <w:r w:rsidRPr="0027023E" w:rsidDel="00C81B22">
            <w:rPr>
              <w:rFonts w:asciiTheme="minorHAnsi" w:hAnsiTheme="minorHAnsi"/>
              <w:rPrChange w:id="2537" w:author="Brad Scherer" w:date="2017-06-20T16:40:00Z">
                <w:rPr/>
              </w:rPrChange>
            </w:rPr>
            <w:t>streams</w:t>
          </w:r>
        </w:ins>
        <w:ins w:id="2538" w:author="Brad Scherer [2]" w:date="2017-06-06T00:33:00Z">
          <w:r w:rsidRPr="0027023E" w:rsidDel="00C81B22">
            <w:rPr>
              <w:rFonts w:asciiTheme="minorHAnsi" w:hAnsiTheme="minorHAnsi"/>
              <w:rPrChange w:id="2539" w:author="Brad Scherer" w:date="2017-06-20T16:40:00Z">
                <w:rPr/>
              </w:rPrChange>
            </w:rPr>
            <w:t xml:space="preserve"> of the bot</w:t>
          </w:r>
        </w:ins>
        <w:ins w:id="2540" w:author="Brad Scherer [2]" w:date="2017-06-06T00:35:00Z">
          <w:r w:rsidRPr="0027023E" w:rsidDel="00C81B22">
            <w:rPr>
              <w:rFonts w:asciiTheme="minorHAnsi" w:hAnsiTheme="minorHAnsi"/>
              <w:rPrChange w:id="2541" w:author="Brad Scherer" w:date="2017-06-20T16:40:00Z">
                <w:rPr/>
              </w:rPrChange>
            </w:rPr>
            <w:t xml:space="preserve"> defense</w:t>
          </w:r>
        </w:ins>
        <w:ins w:id="2542" w:author="Brad Scherer [2]" w:date="2017-06-06T00:33:00Z">
          <w:r w:rsidRPr="0027023E" w:rsidDel="00C81B22">
            <w:rPr>
              <w:rFonts w:asciiTheme="minorHAnsi" w:hAnsiTheme="minorHAnsi"/>
              <w:rPrChange w:id="2543" w:author="Brad Scherer" w:date="2017-06-20T16:40:00Z">
                <w:rPr/>
              </w:rPrChange>
            </w:rPr>
            <w:t xml:space="preserve"> logs and the security team would like </w:t>
          </w:r>
        </w:ins>
        <w:ins w:id="2544" w:author="Brad Scherer [2]" w:date="2017-06-06T00:35:00Z">
          <w:r w:rsidRPr="0027023E" w:rsidDel="00C81B22">
            <w:rPr>
              <w:rFonts w:asciiTheme="minorHAnsi" w:hAnsiTheme="minorHAnsi"/>
              <w:rPrChange w:id="2545" w:author="Brad Scherer" w:date="2017-06-20T16:40:00Z">
                <w:rPr/>
              </w:rPrChange>
            </w:rPr>
            <w:t xml:space="preserve">steams </w:t>
          </w:r>
        </w:ins>
        <w:ins w:id="2546" w:author="Brad Scherer [2]" w:date="2017-06-06T00:33:00Z">
          <w:r w:rsidRPr="0027023E" w:rsidDel="00C81B22">
            <w:rPr>
              <w:rFonts w:asciiTheme="minorHAnsi" w:hAnsiTheme="minorHAnsi"/>
              <w:rPrChange w:id="2547" w:author="Brad Scherer" w:date="2017-06-20T16:40:00Z">
                <w:rPr/>
              </w:rPrChange>
            </w:rPr>
            <w:t>of both</w:t>
          </w:r>
        </w:ins>
        <w:ins w:id="2548" w:author="Brad Scherer [2]" w:date="2017-06-06T00:35:00Z">
          <w:r w:rsidRPr="0027023E" w:rsidDel="00C81B22">
            <w:rPr>
              <w:rFonts w:asciiTheme="minorHAnsi" w:hAnsiTheme="minorHAnsi"/>
              <w:rPrChange w:id="2549" w:author="Brad Scherer" w:date="2017-06-20T16:40:00Z">
                <w:rPr/>
              </w:rPrChange>
            </w:rPr>
            <w:t xml:space="preserve"> bot defense and ASM</w:t>
          </w:r>
        </w:ins>
        <w:ins w:id="2550" w:author="Brad Scherer [2]" w:date="2017-06-06T00:33:00Z">
          <w:r w:rsidRPr="0027023E" w:rsidDel="00C81B22">
            <w:rPr>
              <w:rFonts w:asciiTheme="minorHAnsi" w:hAnsiTheme="minorHAnsi"/>
              <w:rPrChange w:id="2551" w:author="Brad Scherer" w:date="2017-06-20T16:40:00Z">
                <w:rPr/>
              </w:rPrChange>
            </w:rPr>
            <w:t xml:space="preserve"> logs. With BIG-IP everyone is happy. </w:t>
          </w:r>
        </w:ins>
      </w:moveFrom>
    </w:p>
    <w:moveFromRangeEnd w:id="2522"/>
    <w:p w14:paraId="050A2654" w14:textId="59D25E74" w:rsidR="00745047" w:rsidRPr="0027023E" w:rsidRDefault="00745047">
      <w:pPr>
        <w:shd w:val="clear" w:color="auto" w:fill="FCFCFC"/>
        <w:spacing w:before="100" w:beforeAutospacing="1" w:after="100" w:afterAutospacing="1" w:line="360" w:lineRule="atLeast"/>
        <w:ind w:left="360"/>
        <w:rPr>
          <w:rFonts w:asciiTheme="minorHAnsi" w:eastAsia="Times New Roman" w:hAnsiTheme="minorHAnsi"/>
          <w:color w:val="404040" w:themeColor="text1" w:themeTint="BF"/>
          <w:rPrChange w:id="2552" w:author="Brad Scherer" w:date="2017-06-20T16:40:00Z">
            <w:rPr>
              <w:rFonts w:asciiTheme="minorHAnsi" w:eastAsia="Times New Roman" w:hAnsiTheme="minorHAnsi"/>
              <w:color w:val="404040"/>
            </w:rPr>
          </w:rPrChange>
        </w:rPr>
        <w:pPrChange w:id="2553" w:author="Joshua Murray" w:date="2017-06-05T18:12:00Z">
          <w:pPr>
            <w:numPr>
              <w:numId w:val="56"/>
            </w:numPr>
            <w:shd w:val="clear" w:color="auto" w:fill="FCFCFC"/>
            <w:spacing w:before="100" w:beforeAutospacing="1" w:after="100" w:afterAutospacing="1" w:line="360" w:lineRule="atLeast"/>
            <w:ind w:left="720" w:hanging="360"/>
          </w:pPr>
        </w:pPrChange>
      </w:pPr>
      <w:ins w:id="2554" w:author="Joshua Murray" w:date="2017-06-05T18:12:00Z">
        <w:del w:id="2555" w:author="Brad Scherer [2]" w:date="2017-06-06T00:36:00Z">
          <w:r w:rsidRPr="0027023E" w:rsidDel="00D61A2F">
            <w:rPr>
              <w:rFonts w:asciiTheme="minorHAnsi" w:eastAsia="Times New Roman" w:hAnsiTheme="minorHAnsi"/>
              <w:noProof/>
              <w:color w:val="404040" w:themeColor="text1" w:themeTint="BF"/>
              <w:rPrChange w:id="2556" w:author="Brad Scherer" w:date="2017-06-20T16:40:00Z">
                <w:rPr>
                  <w:noProof/>
                </w:rPr>
              </w:rPrChange>
            </w:rPr>
            <w:drawing>
              <wp:inline distT="0" distB="0" distL="0" distR="0" wp14:anchorId="73D8FAE3" wp14:editId="41128B03">
                <wp:extent cx="5043948" cy="4030345"/>
                <wp:effectExtent l="0" t="0" r="10795" b="8255"/>
                <wp:docPr id="87" name="Picture 87" descr="/Users/jomurray/Desktop/Screen Shot 2017-06-05 at 5.5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murray/Desktop/Screen Shot 2017-06-05 at 5.50.53 PM.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822" t="1392" r="13224" b="3487"/>
                        <a:stretch/>
                      </pic:blipFill>
                      <pic:spPr bwMode="auto">
                        <a:xfrm>
                          <a:off x="0" y="0"/>
                          <a:ext cx="5045046" cy="4031222"/>
                        </a:xfrm>
                        <a:prstGeom prst="rect">
                          <a:avLst/>
                        </a:prstGeom>
                        <a:noFill/>
                        <a:ln>
                          <a:noFill/>
                        </a:ln>
                        <a:extLst>
                          <a:ext uri="{53640926-AAD7-44D8-BBD7-CCE9431645EC}">
                            <a14:shadowObscured xmlns:a14="http://schemas.microsoft.com/office/drawing/2010/main"/>
                          </a:ext>
                        </a:extLst>
                      </pic:spPr>
                    </pic:pic>
                  </a:graphicData>
                </a:graphic>
              </wp:inline>
            </w:drawing>
          </w:r>
        </w:del>
      </w:ins>
      <w:ins w:id="2557" w:author="Brad Scherer [2]" w:date="2017-06-06T00:36:00Z">
        <w:r w:rsidR="00D61A2F" w:rsidRPr="0027023E">
          <w:rPr>
            <w:rFonts w:asciiTheme="minorHAnsi" w:eastAsia="Times New Roman" w:hAnsiTheme="minorHAnsi"/>
            <w:noProof/>
            <w:color w:val="404040" w:themeColor="text1" w:themeTint="BF"/>
            <w:rPrChange w:id="2558" w:author="Brad Scherer" w:date="2017-06-20T16:40:00Z">
              <w:rPr>
                <w:noProof/>
              </w:rPr>
            </w:rPrChange>
          </w:rPr>
          <w:drawing>
            <wp:inline distT="0" distB="0" distL="0" distR="0" wp14:anchorId="767E6978" wp14:editId="6F2F3E4B">
              <wp:extent cx="5943600" cy="43376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337685"/>
                      </a:xfrm>
                      <a:prstGeom prst="rect">
                        <a:avLst/>
                      </a:prstGeom>
                    </pic:spPr>
                  </pic:pic>
                </a:graphicData>
              </a:graphic>
            </wp:inline>
          </w:drawing>
        </w:r>
      </w:ins>
    </w:p>
    <w:p w14:paraId="44397435" w14:textId="1892D73A" w:rsidR="00FA4614" w:rsidRPr="0027023E" w:rsidRDefault="00FA4614">
      <w:pPr>
        <w:pStyle w:val="F5H2"/>
        <w:keepNext/>
        <w:tabs>
          <w:tab w:val="clear" w:pos="1440"/>
        </w:tabs>
        <w:rPr>
          <w:rFonts w:asciiTheme="minorHAnsi" w:hAnsiTheme="minorHAnsi"/>
          <w:color w:val="000000" w:themeColor="text1"/>
          <w:rPrChange w:id="2559" w:author="Brad Scherer" w:date="2017-06-20T16:40:00Z">
            <w:rPr/>
          </w:rPrChange>
        </w:rPr>
        <w:pPrChange w:id="2560" w:author="Chad Jenison" w:date="2017-06-07T16:56:00Z">
          <w:pPr>
            <w:pStyle w:val="F5H2"/>
            <w:tabs>
              <w:tab w:val="clear" w:pos="1440"/>
            </w:tabs>
          </w:pPr>
        </w:pPrChange>
      </w:pPr>
      <w:bookmarkStart w:id="2561" w:name="_Toc484532094"/>
      <w:r w:rsidRPr="0027023E">
        <w:rPr>
          <w:rFonts w:asciiTheme="minorHAnsi" w:hAnsiTheme="minorHAnsi"/>
          <w:color w:val="000000" w:themeColor="text1"/>
        </w:rPr>
        <w:t>Test the Proactive Bot Defense Policy</w:t>
      </w:r>
      <w:bookmarkEnd w:id="2561"/>
    </w:p>
    <w:p w14:paraId="0A135D18" w14:textId="403AFA64" w:rsidR="000F751D" w:rsidRPr="0027023E" w:rsidDel="00D61A2F" w:rsidRDefault="000F751D">
      <w:pPr>
        <w:pStyle w:val="ListParagraph"/>
        <w:numPr>
          <w:ilvl w:val="0"/>
          <w:numId w:val="58"/>
        </w:numPr>
        <w:rPr>
          <w:ins w:id="2562" w:author="Joshua Murray" w:date="2017-06-04T02:21:00Z"/>
          <w:del w:id="2563" w:author="Brad Scherer [2]" w:date="2017-06-06T00:36:00Z"/>
          <w:rFonts w:asciiTheme="minorHAnsi" w:hAnsiTheme="minorHAnsi"/>
        </w:rPr>
      </w:pPr>
      <w:ins w:id="2564" w:author="Joshua Murray" w:date="2017-06-04T02:21:00Z">
        <w:del w:id="2565" w:author="Brad Scherer [2]" w:date="2017-06-06T00:36:00Z">
          <w:r w:rsidRPr="0027023E" w:rsidDel="00D61A2F">
            <w:rPr>
              <w:rFonts w:asciiTheme="minorHAnsi" w:hAnsiTheme="minorHAnsi"/>
            </w:rPr>
            <w:delText>On the jump host open the command prompt by going to the Start Menu and in the “Search programs and files” typing “cmd” and hitting enter.</w:delText>
          </w:r>
        </w:del>
      </w:ins>
    </w:p>
    <w:p w14:paraId="2D6DE23A" w14:textId="7C5B2AA8" w:rsidR="000F64DD" w:rsidRPr="0027023E" w:rsidRDefault="000F751D">
      <w:pPr>
        <w:pStyle w:val="ListParagraph"/>
        <w:numPr>
          <w:ilvl w:val="0"/>
          <w:numId w:val="58"/>
        </w:numPr>
        <w:rPr>
          <w:rFonts w:asciiTheme="minorHAnsi" w:hAnsiTheme="minorHAnsi"/>
          <w:rPrChange w:id="2566" w:author="Brad Scherer" w:date="2017-06-20T16:40:00Z">
            <w:rPr/>
          </w:rPrChange>
        </w:rPr>
      </w:pPr>
      <w:ins w:id="2567" w:author="Joshua Murray" w:date="2017-06-04T02:21:00Z">
        <w:r w:rsidRPr="0027023E">
          <w:rPr>
            <w:rFonts w:asciiTheme="minorHAnsi" w:hAnsiTheme="minorHAnsi"/>
          </w:rPr>
          <w:t xml:space="preserve">From the command line execute the </w:t>
        </w:r>
      </w:ins>
      <w:ins w:id="2568" w:author="Joshua Murray" w:date="2017-06-05T17:51:00Z">
        <w:r w:rsidR="004953D2" w:rsidRPr="0027023E">
          <w:rPr>
            <w:rFonts w:asciiTheme="minorHAnsi" w:hAnsiTheme="minorHAnsi"/>
          </w:rPr>
          <w:t xml:space="preserve">following </w:t>
        </w:r>
      </w:ins>
      <w:ins w:id="2569" w:author="Joshua Murray" w:date="2017-06-04T02:21:00Z">
        <w:r w:rsidRPr="0027023E">
          <w:rPr>
            <w:rFonts w:asciiTheme="minorHAnsi" w:hAnsiTheme="minorHAnsi"/>
          </w:rPr>
          <w:t>command</w:t>
        </w:r>
      </w:ins>
      <w:ins w:id="2570" w:author="Joshua Murray" w:date="2017-06-05T17:51:00Z">
        <w:r w:rsidR="004953D2" w:rsidRPr="0027023E">
          <w:rPr>
            <w:rFonts w:asciiTheme="minorHAnsi" w:hAnsiTheme="minorHAnsi"/>
          </w:rPr>
          <w:t xml:space="preserve"> several times</w:t>
        </w:r>
      </w:ins>
      <w:ins w:id="2571" w:author="Joshua Murray" w:date="2017-06-04T02:21:00Z">
        <w:r w:rsidRPr="0027023E">
          <w:rPr>
            <w:rFonts w:asciiTheme="minorHAnsi" w:hAnsiTheme="minorHAnsi"/>
          </w:rPr>
          <w:t xml:space="preserve">: </w:t>
        </w:r>
      </w:ins>
    </w:p>
    <w:p w14:paraId="489365AA" w14:textId="69A7E4B5" w:rsidR="00E04376" w:rsidDel="00F157D4" w:rsidRDefault="00E04376">
      <w:pPr>
        <w:ind w:left="720"/>
        <w:rPr>
          <w:del w:id="2572" w:author="Brad Scherer" w:date="2017-06-20T18:09:00Z"/>
          <w:rFonts w:asciiTheme="minorHAnsi" w:hAnsiTheme="minorHAnsi"/>
          <w:color w:val="000000" w:themeColor="text1"/>
        </w:rPr>
        <w:pPrChange w:id="2573" w:author="Chad Jenison" w:date="2017-06-07T19:05:00Z">
          <w:pPr>
            <w:numPr>
              <w:numId w:val="56"/>
            </w:numPr>
            <w:shd w:val="clear" w:color="auto" w:fill="FCFCFC"/>
            <w:spacing w:before="100" w:beforeAutospacing="1" w:after="100" w:afterAutospacing="1" w:line="360" w:lineRule="atLeast"/>
            <w:ind w:left="720" w:hanging="360"/>
          </w:pPr>
        </w:pPrChange>
      </w:pPr>
    </w:p>
    <w:p w14:paraId="1D7DA263" w14:textId="77777777" w:rsidR="00F157D4" w:rsidRPr="00E04376" w:rsidRDefault="00F157D4">
      <w:pPr>
        <w:rPr>
          <w:ins w:id="2574" w:author="Brad Scherer" w:date="2017-06-20T18:09:00Z"/>
          <w:rFonts w:asciiTheme="minorHAnsi" w:hAnsiTheme="minorHAnsi"/>
          <w:color w:val="000000" w:themeColor="text1"/>
          <w:rPrChange w:id="2575" w:author="Brad Scherer" w:date="2017-06-20T18:09:00Z">
            <w:rPr>
              <w:ins w:id="2576" w:author="Brad Scherer" w:date="2017-06-20T18:09:00Z"/>
            </w:rPr>
          </w:rPrChange>
        </w:rPr>
        <w:pPrChange w:id="2577" w:author="Brad Scherer" w:date="2017-06-20T18:09:00Z">
          <w:pPr>
            <w:pStyle w:val="ListParagraph"/>
            <w:numPr>
              <w:numId w:val="58"/>
            </w:numPr>
            <w:ind w:hanging="360"/>
          </w:pPr>
        </w:pPrChange>
      </w:pPr>
    </w:p>
    <w:p w14:paraId="36B57373" w14:textId="1D4043CD" w:rsidR="00015E0A" w:rsidRPr="0027023E" w:rsidDel="00BA582A" w:rsidRDefault="000F751D">
      <w:pPr>
        <w:ind w:left="720"/>
        <w:rPr>
          <w:ins w:id="2578" w:author="Joshua Murray" w:date="2017-06-04T01:20:00Z"/>
          <w:del w:id="2579" w:author="Brad Scherer [2]" w:date="2017-06-06T00:38:00Z"/>
          <w:rStyle w:val="Hyperlink"/>
          <w:rFonts w:asciiTheme="minorHAnsi" w:hAnsiTheme="minorHAnsi"/>
          <w:color w:val="auto"/>
          <w:u w:val="none"/>
        </w:rPr>
        <w:pPrChange w:id="2580" w:author="Joshua Murray" w:date="2017-06-04T02:20:00Z">
          <w:pPr>
            <w:numPr>
              <w:numId w:val="56"/>
            </w:numPr>
            <w:shd w:val="clear" w:color="auto" w:fill="FCFCFC"/>
            <w:spacing w:before="100" w:beforeAutospacing="1" w:after="100" w:afterAutospacing="1" w:line="360" w:lineRule="atLeast"/>
            <w:ind w:left="720" w:hanging="360"/>
          </w:pPr>
        </w:pPrChange>
      </w:pPr>
      <w:ins w:id="2581" w:author="Joshua Murray" w:date="2017-06-04T02:21:00Z">
        <w:r w:rsidRPr="0027023E">
          <w:rPr>
            <w:rFonts w:asciiTheme="minorHAnsi" w:hAnsiTheme="minorHAnsi"/>
            <w:rPrChange w:id="2582" w:author="Brad Scherer" w:date="2017-06-20T16:40:00Z">
              <w:rPr/>
            </w:rPrChange>
          </w:rPr>
          <w:t xml:space="preserve">curl </w:t>
        </w:r>
      </w:ins>
      <w:ins w:id="2583" w:author="Joshua Murray" w:date="2017-06-05T12:32:00Z">
        <w:r w:rsidR="000F64DD" w:rsidRPr="0027023E">
          <w:rPr>
            <w:rFonts w:asciiTheme="minorHAnsi" w:hAnsiTheme="minorHAnsi"/>
          </w:rPr>
          <w:t xml:space="preserve">–k </w:t>
        </w:r>
      </w:ins>
      <w:ins w:id="2584" w:author="Joshua Murray" w:date="2017-06-04T02:21:00Z">
        <w:r w:rsidRPr="0027023E">
          <w:rPr>
            <w:rPrChange w:id="2585" w:author="Brad Scherer" w:date="2017-06-20T16:40:00Z">
              <w:rPr>
                <w:rStyle w:val="Hyperlink"/>
                <w:rFonts w:asciiTheme="minorHAnsi" w:hAnsiTheme="minorHAnsi"/>
              </w:rPr>
            </w:rPrChange>
          </w:rPr>
          <w:t>http</w:t>
        </w:r>
      </w:ins>
      <w:ins w:id="2586" w:author="Joshua Murray" w:date="2017-06-05T12:31:00Z">
        <w:r w:rsidR="000F64DD" w:rsidRPr="0027023E">
          <w:rPr>
            <w:rPrChange w:id="2587" w:author="Brad Scherer" w:date="2017-06-20T16:40:00Z">
              <w:rPr>
                <w:rStyle w:val="Hyperlink"/>
                <w:rFonts w:asciiTheme="minorHAnsi" w:hAnsiTheme="minorHAnsi"/>
              </w:rPr>
            </w:rPrChange>
          </w:rPr>
          <w:t>s</w:t>
        </w:r>
      </w:ins>
      <w:ins w:id="2588" w:author="Joshua Murray" w:date="2017-06-04T02:21:00Z">
        <w:r w:rsidRPr="0027023E">
          <w:rPr>
            <w:rPrChange w:id="2589" w:author="Brad Scherer" w:date="2017-06-20T16:40:00Z">
              <w:rPr>
                <w:rStyle w:val="Hyperlink"/>
                <w:rFonts w:asciiTheme="minorHAnsi" w:hAnsiTheme="minorHAnsi"/>
              </w:rPr>
            </w:rPrChange>
          </w:rPr>
          <w:t>://</w:t>
        </w:r>
      </w:ins>
      <w:ins w:id="2590" w:author="Joshua Murray" w:date="2017-06-05T12:32:00Z">
        <w:r w:rsidR="000F64DD" w:rsidRPr="0027023E">
          <w:rPr>
            <w:rFonts w:asciiTheme="minorHAnsi" w:hAnsiTheme="minorHAnsi"/>
          </w:rPr>
          <w:t>hackazon.f5demo.com</w:t>
        </w:r>
        <w:del w:id="2591" w:author="Brad Scherer [2]" w:date="2017-06-06T00:38:00Z">
          <w:r w:rsidR="000F64DD" w:rsidRPr="0027023E" w:rsidDel="00BA582A">
            <w:rPr>
              <w:rFonts w:asciiTheme="minorHAnsi" w:hAnsiTheme="minorHAnsi"/>
            </w:rPr>
            <w:delText xml:space="preserve"> </w:delText>
          </w:r>
        </w:del>
      </w:ins>
      <w:ins w:id="2592" w:author="Chad Jenison" w:date="2017-06-04T18:55:00Z">
        <w:del w:id="2593" w:author="Joshua Murray" w:date="2017-06-05T12:32:00Z">
          <w:r w:rsidR="65F9E8B1" w:rsidRPr="0027023E" w:rsidDel="000F64DD">
            <w:rPr>
              <w:rStyle w:val="Hyperlink"/>
              <w:rFonts w:asciiTheme="minorHAnsi" w:hAnsiTheme="minorHAnsi"/>
              <w:rPrChange w:id="2594" w:author="Brad Scherer" w:date="2017-06-20T16:40:00Z">
                <w:rPr/>
              </w:rPrChange>
            </w:rPr>
            <w:delText>http://10.128.</w:delText>
          </w:r>
        </w:del>
        <w:del w:id="2595" w:author="Joshua Murray" w:date="2017-06-05T12:31:00Z">
          <w:r w:rsidR="65F9E8B1" w:rsidRPr="0027023E" w:rsidDel="000F64DD">
            <w:rPr>
              <w:rStyle w:val="Hyperlink"/>
              <w:rFonts w:asciiTheme="minorHAnsi" w:hAnsiTheme="minorHAnsi"/>
              <w:rPrChange w:id="2596" w:author="Brad Scherer" w:date="2017-06-20T16:40:00Z">
                <w:rPr/>
              </w:rPrChange>
            </w:rPr>
            <w:delText>10.200</w:delText>
          </w:r>
        </w:del>
      </w:ins>
    </w:p>
    <w:p w14:paraId="733B88A8" w14:textId="49C31467" w:rsidR="000F64DD" w:rsidRPr="0027023E" w:rsidRDefault="000F64DD">
      <w:pPr>
        <w:ind w:left="720"/>
        <w:rPr>
          <w:rStyle w:val="Hyperlink"/>
          <w:rFonts w:asciiTheme="minorHAnsi" w:hAnsiTheme="minorHAnsi"/>
          <w:color w:val="auto"/>
          <w:u w:val="none"/>
          <w:rPrChange w:id="2597" w:author="Brad Scherer" w:date="2017-06-20T16:40:00Z">
            <w:rPr/>
          </w:rPrChange>
        </w:rPr>
        <w:pPrChange w:id="2598" w:author="Chad Jenison" w:date="2017-06-07T19:05:00Z">
          <w:pPr>
            <w:numPr>
              <w:numId w:val="56"/>
            </w:numPr>
            <w:shd w:val="clear" w:color="auto" w:fill="FCFCFC"/>
            <w:spacing w:before="100" w:beforeAutospacing="1" w:after="100" w:afterAutospacing="1" w:line="360" w:lineRule="atLeast"/>
            <w:ind w:left="720" w:hanging="360"/>
          </w:pPr>
        </w:pPrChange>
      </w:pPr>
    </w:p>
    <w:p w14:paraId="378FA6B4" w14:textId="1F2A93CE" w:rsidR="00F157D4" w:rsidRDefault="00F157D4" w:rsidP="00F157D4">
      <w:pPr>
        <w:ind w:left="360"/>
        <w:rPr>
          <w:ins w:id="2599" w:author="Brad Scherer" w:date="2017-06-20T18:11:00Z"/>
          <w:rFonts w:asciiTheme="minorHAnsi" w:hAnsiTheme="minorHAnsi"/>
          <w:color w:val="000000" w:themeColor="text1"/>
        </w:rPr>
      </w:pPr>
      <w:ins w:id="2600" w:author="Brad Scherer" w:date="2017-06-20T18:09:00Z">
        <w:r w:rsidRPr="00793F97">
          <w:rPr>
            <w:rFonts w:asciiTheme="minorHAnsi" w:hAnsiTheme="minorHAnsi"/>
            <w:color w:val="FF0000"/>
          </w:rPr>
          <w:lastRenderedPageBreak/>
          <w:t>NOTE:</w:t>
        </w:r>
        <w:r>
          <w:rPr>
            <w:rFonts w:asciiTheme="minorHAnsi" w:hAnsiTheme="minorHAnsi"/>
            <w:color w:val="FF0000"/>
          </w:rPr>
          <w:t xml:space="preserve"> </w:t>
        </w:r>
        <w:r>
          <w:rPr>
            <w:rFonts w:asciiTheme="minorHAnsi" w:hAnsiTheme="minorHAnsi"/>
            <w:color w:val="000000" w:themeColor="text1"/>
          </w:rPr>
          <w:t>This can take a few minutes</w:t>
        </w:r>
      </w:ins>
      <w:ins w:id="2601" w:author="Brad Scherer" w:date="2017-06-20T18:10:00Z">
        <w:r>
          <w:rPr>
            <w:rFonts w:asciiTheme="minorHAnsi" w:hAnsiTheme="minorHAnsi"/>
            <w:color w:val="000000" w:themeColor="text1"/>
          </w:rPr>
          <w:t xml:space="preserve"> and you may get several empty responses</w:t>
        </w:r>
      </w:ins>
      <w:ins w:id="2602" w:author="Brad Scherer" w:date="2017-06-20T18:11:00Z">
        <w:r w:rsidR="00B5501F">
          <w:rPr>
            <w:rFonts w:asciiTheme="minorHAnsi" w:hAnsiTheme="minorHAnsi"/>
            <w:color w:val="000000" w:themeColor="text1"/>
          </w:rPr>
          <w:t xml:space="preserve"> as shown</w:t>
        </w:r>
      </w:ins>
      <w:ins w:id="2603" w:author="Brad Scherer" w:date="2017-06-20T18:10:00Z">
        <w:r>
          <w:rPr>
            <w:rFonts w:asciiTheme="minorHAnsi" w:hAnsiTheme="minorHAnsi"/>
            <w:color w:val="000000" w:themeColor="text1"/>
          </w:rPr>
          <w:t xml:space="preserve">.  </w:t>
        </w:r>
      </w:ins>
    </w:p>
    <w:p w14:paraId="533F63F5" w14:textId="34E70E39" w:rsidR="00B5501F" w:rsidRPr="00793F97" w:rsidRDefault="00B5501F" w:rsidP="00B5501F">
      <w:pPr>
        <w:ind w:left="720"/>
        <w:rPr>
          <w:rStyle w:val="Hyperlink"/>
          <w:rFonts w:asciiTheme="minorHAnsi" w:hAnsiTheme="minorHAnsi"/>
          <w:color w:val="auto"/>
          <w:u w:val="none"/>
        </w:rPr>
      </w:pPr>
      <w:moveToRangeStart w:id="2604" w:author="Brad Scherer" w:date="2017-06-20T18:11:00Z" w:name="move485745611"/>
      <w:moveTo w:id="2605" w:author="Brad Scherer" w:date="2017-06-20T18:11:00Z">
        <w:del w:id="2606" w:author="Brad Scherer" w:date="2017-07-11T10:46:00Z">
          <w:r w:rsidRPr="0027023E" w:rsidDel="00F60D0D">
            <w:rPr>
              <w:rStyle w:val="Hyperlink"/>
              <w:rFonts w:asciiTheme="minorHAnsi" w:hAnsiTheme="minorHAnsi"/>
              <w:color w:val="auto"/>
              <w:u w:val="none"/>
            </w:rPr>
            <w:delText xml:space="preserve">You </w:delText>
          </w:r>
        </w:del>
        <w:del w:id="2607" w:author="Brad Scherer" w:date="2017-06-20T18:21:00Z">
          <w:r w:rsidRPr="0027023E" w:rsidDel="00E43872">
            <w:rPr>
              <w:rStyle w:val="Hyperlink"/>
              <w:rFonts w:asciiTheme="minorHAnsi" w:hAnsiTheme="minorHAnsi"/>
              <w:color w:val="auto"/>
              <w:u w:val="none"/>
            </w:rPr>
            <w:delText>should</w:delText>
          </w:r>
        </w:del>
        <w:del w:id="2608" w:author="Brad Scherer" w:date="2017-07-11T10:46:00Z">
          <w:r w:rsidRPr="0027023E" w:rsidDel="00F60D0D">
            <w:rPr>
              <w:rStyle w:val="Hyperlink"/>
              <w:rFonts w:asciiTheme="minorHAnsi" w:hAnsiTheme="minorHAnsi"/>
              <w:color w:val="auto"/>
              <w:u w:val="none"/>
            </w:rPr>
            <w:delText xml:space="preserve"> </w:delText>
          </w:r>
          <w:r w:rsidRPr="00793F97" w:rsidDel="00F60D0D">
            <w:rPr>
              <w:rStyle w:val="Hyperlink"/>
              <w:rFonts w:asciiTheme="minorHAnsi" w:hAnsiTheme="minorHAnsi"/>
              <w:b/>
              <w:color w:val="auto"/>
              <w:u w:val="none"/>
            </w:rPr>
            <w:delText>eventually</w:delText>
          </w:r>
        </w:del>
      </w:moveTo>
      <w:ins w:id="2609" w:author="Brad Scherer" w:date="2017-07-11T10:46:00Z">
        <w:r w:rsidR="00F60D0D">
          <w:rPr>
            <w:rStyle w:val="Hyperlink"/>
            <w:rFonts w:asciiTheme="minorHAnsi" w:hAnsiTheme="minorHAnsi"/>
            <w:color w:val="auto"/>
            <w:u w:val="none"/>
          </w:rPr>
          <w:t xml:space="preserve">After a few </w:t>
        </w:r>
        <w:proofErr w:type="gramStart"/>
        <w:r w:rsidR="00F60D0D">
          <w:rPr>
            <w:rStyle w:val="Hyperlink"/>
            <w:rFonts w:asciiTheme="minorHAnsi" w:hAnsiTheme="minorHAnsi"/>
            <w:color w:val="auto"/>
            <w:u w:val="none"/>
          </w:rPr>
          <w:t>moments</w:t>
        </w:r>
        <w:proofErr w:type="gramEnd"/>
        <w:r w:rsidR="00F60D0D">
          <w:rPr>
            <w:rStyle w:val="Hyperlink"/>
            <w:rFonts w:asciiTheme="minorHAnsi" w:hAnsiTheme="minorHAnsi"/>
            <w:color w:val="auto"/>
            <w:u w:val="none"/>
          </w:rPr>
          <w:t xml:space="preserve"> the PBD will initialize and you will</w:t>
        </w:r>
      </w:ins>
      <w:moveTo w:id="2610" w:author="Brad Scherer" w:date="2017-06-20T18:11:00Z">
        <w:r w:rsidRPr="0027023E">
          <w:rPr>
            <w:rStyle w:val="Hyperlink"/>
            <w:rFonts w:asciiTheme="minorHAnsi" w:hAnsiTheme="minorHAnsi"/>
            <w:color w:val="auto"/>
            <w:u w:val="none"/>
          </w:rPr>
          <w:t xml:space="preserve"> get output returned containing a JavaScript challenge that curl cannot execute as it is acting like a headless browser.</w:t>
        </w:r>
      </w:moveTo>
      <w:ins w:id="2611" w:author="Brad Scherer" w:date="2017-06-20T18:21:00Z">
        <w:r w:rsidR="00E43872">
          <w:rPr>
            <w:rStyle w:val="Hyperlink"/>
            <w:rFonts w:asciiTheme="minorHAnsi" w:hAnsiTheme="minorHAnsi"/>
            <w:color w:val="auto"/>
            <w:u w:val="none"/>
          </w:rPr>
          <w:t xml:space="preserve"> Because Proactive BOT Defense is always on, this tool will always be blocked. </w:t>
        </w:r>
      </w:ins>
    </w:p>
    <w:moveToRangeEnd w:id="2604"/>
    <w:p w14:paraId="4AE84C9E" w14:textId="77777777" w:rsidR="00B5501F" w:rsidRDefault="00B5501F" w:rsidP="00F157D4">
      <w:pPr>
        <w:ind w:left="360"/>
        <w:rPr>
          <w:ins w:id="2612" w:author="Brad Scherer" w:date="2017-06-20T18:09:00Z"/>
          <w:rFonts w:asciiTheme="minorHAnsi" w:hAnsiTheme="minorHAnsi"/>
          <w:color w:val="000000" w:themeColor="text1"/>
        </w:rPr>
      </w:pPr>
    </w:p>
    <w:p w14:paraId="4D350A26" w14:textId="77777777" w:rsidR="00F157D4" w:rsidRDefault="00F157D4" w:rsidP="00F157D4">
      <w:pPr>
        <w:ind w:left="360"/>
        <w:rPr>
          <w:ins w:id="2613" w:author="Brad Scherer" w:date="2017-06-20T18:09:00Z"/>
          <w:rFonts w:asciiTheme="minorHAnsi" w:hAnsiTheme="minorHAnsi"/>
          <w:color w:val="000000" w:themeColor="text1"/>
        </w:rPr>
      </w:pPr>
    </w:p>
    <w:p w14:paraId="7C404C7B" w14:textId="2B99363E" w:rsidR="004953D2" w:rsidRPr="0027023E" w:rsidRDefault="00F25D08">
      <w:pPr>
        <w:ind w:left="720"/>
        <w:rPr>
          <w:ins w:id="2614" w:author="Joshua Murray" w:date="2017-06-05T12:33:00Z"/>
          <w:rStyle w:val="Hyperlink"/>
          <w:rFonts w:asciiTheme="minorHAnsi" w:hAnsiTheme="minorHAnsi"/>
          <w:color w:val="auto"/>
          <w:u w:val="none"/>
        </w:rPr>
        <w:pPrChange w:id="2615" w:author="Joshua Murray" w:date="2017-06-05T12:32:00Z">
          <w:pPr>
            <w:numPr>
              <w:numId w:val="56"/>
            </w:numPr>
            <w:shd w:val="clear" w:color="auto" w:fill="FCFCFC"/>
            <w:spacing w:before="100" w:beforeAutospacing="1" w:after="100" w:afterAutospacing="1" w:line="360" w:lineRule="atLeast"/>
            <w:ind w:left="720" w:hanging="360"/>
          </w:pPr>
        </w:pPrChange>
      </w:pPr>
      <w:ins w:id="2616" w:author="Joshua Murray" w:date="2017-06-05T17:57:00Z">
        <w:r w:rsidRPr="0027023E">
          <w:rPr>
            <w:rStyle w:val="Hyperlink"/>
            <w:rFonts w:asciiTheme="minorHAnsi" w:hAnsiTheme="minorHAnsi"/>
            <w:color w:val="auto"/>
            <w:u w:val="none"/>
            <w:rPrChange w:id="2617" w:author="Brad Scherer" w:date="2017-06-20T16:40:00Z">
              <w:rPr>
                <w:noProof/>
              </w:rPr>
            </w:rPrChange>
          </w:rPr>
          <w:drawing>
            <wp:inline distT="0" distB="0" distL="0" distR="0" wp14:anchorId="37522DE6" wp14:editId="0CFEF211">
              <wp:extent cx="5938520" cy="2969260"/>
              <wp:effectExtent l="0" t="0" r="5080" b="2540"/>
              <wp:docPr id="75" name="Picture 75" descr="/Users/jomurray/Desktop/Screen Shot 2017-06-05 at 5.5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murray/Desktop/Screen Shot 2017-06-05 at 5.57.10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8520" cy="2969260"/>
                      </a:xfrm>
                      <a:prstGeom prst="rect">
                        <a:avLst/>
                      </a:prstGeom>
                      <a:noFill/>
                      <a:ln>
                        <a:noFill/>
                      </a:ln>
                    </pic:spPr>
                  </pic:pic>
                </a:graphicData>
              </a:graphic>
            </wp:inline>
          </w:drawing>
        </w:r>
      </w:ins>
    </w:p>
    <w:p w14:paraId="595439CA" w14:textId="77777777" w:rsidR="000F64DD" w:rsidRPr="0027023E" w:rsidRDefault="000F64DD">
      <w:pPr>
        <w:ind w:left="720"/>
        <w:rPr>
          <w:ins w:id="2618" w:author="Joshua Murray" w:date="2017-06-05T12:33:00Z"/>
          <w:rStyle w:val="Hyperlink"/>
          <w:rFonts w:asciiTheme="minorHAnsi" w:hAnsiTheme="minorHAnsi"/>
          <w:color w:val="auto"/>
          <w:u w:val="none"/>
        </w:rPr>
        <w:pPrChange w:id="2619" w:author="Joshua Murray" w:date="2017-06-05T12:32:00Z">
          <w:pPr>
            <w:numPr>
              <w:numId w:val="56"/>
            </w:numPr>
            <w:shd w:val="clear" w:color="auto" w:fill="FCFCFC"/>
            <w:spacing w:before="100" w:beforeAutospacing="1" w:after="100" w:afterAutospacing="1" w:line="360" w:lineRule="atLeast"/>
            <w:ind w:left="720" w:hanging="360"/>
          </w:pPr>
        </w:pPrChange>
      </w:pPr>
    </w:p>
    <w:p w14:paraId="0E747B63" w14:textId="1DA02C60" w:rsidR="004953D2" w:rsidRPr="0027023E" w:rsidDel="00B5501F" w:rsidRDefault="004953D2">
      <w:pPr>
        <w:ind w:left="720"/>
        <w:rPr>
          <w:del w:id="2620" w:author="Brad Scherer" w:date="2017-06-20T18:11:00Z"/>
          <w:rStyle w:val="Hyperlink"/>
          <w:rFonts w:asciiTheme="minorHAnsi" w:hAnsiTheme="minorHAnsi"/>
          <w:color w:val="auto"/>
          <w:u w:val="none"/>
          <w:rPrChange w:id="2621" w:author="Brad Scherer" w:date="2017-06-20T16:40:00Z">
            <w:rPr>
              <w:del w:id="2622" w:author="Brad Scherer" w:date="2017-06-20T18:11:00Z"/>
            </w:rPr>
          </w:rPrChange>
        </w:rPr>
        <w:pPrChange w:id="2623" w:author="Chad Jenison" w:date="2017-06-07T16:56:00Z">
          <w:pPr>
            <w:numPr>
              <w:numId w:val="56"/>
            </w:numPr>
            <w:shd w:val="clear" w:color="auto" w:fill="FCFCFC"/>
            <w:spacing w:before="100" w:beforeAutospacing="1" w:after="100" w:afterAutospacing="1" w:line="360" w:lineRule="atLeast"/>
            <w:ind w:left="720" w:hanging="360"/>
          </w:pPr>
        </w:pPrChange>
      </w:pPr>
      <w:ins w:id="2624" w:author="Joshua Murray" w:date="2017-06-05T17:52:00Z">
        <w:del w:id="2625" w:author="Brad Scherer" w:date="2017-06-20T18:11:00Z">
          <w:r w:rsidRPr="0027023E" w:rsidDel="00B5501F">
            <w:rPr>
              <w:rStyle w:val="Hyperlink"/>
              <w:rFonts w:asciiTheme="minorHAnsi" w:hAnsiTheme="minorHAnsi"/>
              <w:color w:val="auto"/>
              <w:u w:val="none"/>
            </w:rPr>
            <w:delText>Was this result expected?</w:delText>
          </w:r>
        </w:del>
      </w:ins>
      <w:ins w:id="2626" w:author="Joshua Murray" w:date="2017-06-05T17:57:00Z">
        <w:del w:id="2627" w:author="Brad Scherer" w:date="2017-06-20T18:11:00Z">
          <w:r w:rsidR="005D1A2C" w:rsidRPr="0027023E" w:rsidDel="00B5501F">
            <w:rPr>
              <w:rStyle w:val="Hyperlink"/>
              <w:rFonts w:asciiTheme="minorHAnsi" w:hAnsiTheme="minorHAnsi"/>
              <w:color w:val="auto"/>
              <w:u w:val="none"/>
            </w:rPr>
            <w:delText xml:space="preserve">  </w:delText>
          </w:r>
        </w:del>
      </w:ins>
      <w:moveFromRangeStart w:id="2628" w:author="Brad Scherer" w:date="2017-06-20T18:11:00Z" w:name="move485745611"/>
      <w:moveFrom w:id="2629" w:author="Brad Scherer" w:date="2017-06-20T18:11:00Z">
        <w:ins w:id="2630" w:author="Joshua Murray" w:date="2017-06-05T17:57:00Z">
          <w:del w:id="2631" w:author="Brad Scherer" w:date="2017-06-20T18:11:00Z">
            <w:r w:rsidR="005D1A2C" w:rsidRPr="0027023E" w:rsidDel="00B5501F">
              <w:rPr>
                <w:rStyle w:val="Hyperlink"/>
                <w:rFonts w:asciiTheme="minorHAnsi" w:hAnsiTheme="minorHAnsi"/>
                <w:color w:val="auto"/>
                <w:u w:val="none"/>
              </w:rPr>
              <w:delText xml:space="preserve">You should </w:delText>
            </w:r>
            <w:r w:rsidR="005D1A2C" w:rsidRPr="00B5501F" w:rsidDel="00B5501F">
              <w:rPr>
                <w:rStyle w:val="Hyperlink"/>
                <w:rFonts w:asciiTheme="minorHAnsi" w:hAnsiTheme="minorHAnsi"/>
                <w:b/>
                <w:color w:val="auto"/>
                <w:u w:val="none"/>
              </w:rPr>
              <w:delText>eventually</w:delText>
            </w:r>
            <w:r w:rsidR="005D1A2C" w:rsidRPr="0027023E" w:rsidDel="00B5501F">
              <w:rPr>
                <w:rStyle w:val="Hyperlink"/>
                <w:rFonts w:asciiTheme="minorHAnsi" w:hAnsiTheme="minorHAnsi"/>
                <w:color w:val="auto"/>
                <w:u w:val="none"/>
              </w:rPr>
              <w:delText xml:space="preserve"> get </w:delText>
            </w:r>
          </w:del>
        </w:ins>
        <w:ins w:id="2632" w:author="Joshua Murray" w:date="2017-06-05T18:08:00Z">
          <w:del w:id="2633" w:author="Brad Scherer" w:date="2017-06-20T18:11:00Z">
            <w:r w:rsidR="005D1A2C" w:rsidRPr="0027023E" w:rsidDel="00B5501F">
              <w:rPr>
                <w:rStyle w:val="Hyperlink"/>
                <w:rFonts w:asciiTheme="minorHAnsi" w:hAnsiTheme="minorHAnsi"/>
                <w:color w:val="auto"/>
                <w:u w:val="none"/>
              </w:rPr>
              <w:delText xml:space="preserve">output </w:delText>
            </w:r>
          </w:del>
        </w:ins>
        <w:ins w:id="2634" w:author="Joshua Murray" w:date="2017-06-05T17:57:00Z">
          <w:del w:id="2635" w:author="Brad Scherer" w:date="2017-06-20T18:11:00Z">
            <w:r w:rsidR="00F25D08" w:rsidRPr="0027023E" w:rsidDel="00B5501F">
              <w:rPr>
                <w:rStyle w:val="Hyperlink"/>
                <w:rFonts w:asciiTheme="minorHAnsi" w:hAnsiTheme="minorHAnsi"/>
                <w:color w:val="auto"/>
                <w:u w:val="none"/>
              </w:rPr>
              <w:delText xml:space="preserve">returned </w:delText>
            </w:r>
          </w:del>
        </w:ins>
        <w:ins w:id="2636" w:author="Joshua Murray" w:date="2017-06-05T17:58:00Z">
          <w:del w:id="2637" w:author="Brad Scherer" w:date="2017-06-20T18:11:00Z">
            <w:r w:rsidR="00F25D08" w:rsidRPr="0027023E" w:rsidDel="00B5501F">
              <w:rPr>
                <w:rStyle w:val="Hyperlink"/>
                <w:rFonts w:asciiTheme="minorHAnsi" w:hAnsiTheme="minorHAnsi"/>
                <w:color w:val="auto"/>
                <w:u w:val="none"/>
              </w:rPr>
              <w:delText>containing</w:delText>
            </w:r>
          </w:del>
        </w:ins>
        <w:ins w:id="2638" w:author="Joshua Murray" w:date="2017-06-05T17:57:00Z">
          <w:del w:id="2639" w:author="Brad Scherer" w:date="2017-06-20T18:11:00Z">
            <w:r w:rsidR="00F25D08" w:rsidRPr="0027023E" w:rsidDel="00B5501F">
              <w:rPr>
                <w:rStyle w:val="Hyperlink"/>
                <w:rFonts w:asciiTheme="minorHAnsi" w:hAnsiTheme="minorHAnsi"/>
                <w:color w:val="auto"/>
                <w:u w:val="none"/>
              </w:rPr>
              <w:delText xml:space="preserve"> a JavaScript challeng</w:delText>
            </w:r>
          </w:del>
        </w:ins>
        <w:ins w:id="2640" w:author="Joshua Murray" w:date="2017-06-05T17:58:00Z">
          <w:del w:id="2641" w:author="Brad Scherer" w:date="2017-06-20T18:11:00Z">
            <w:r w:rsidR="00F25D08" w:rsidRPr="0027023E" w:rsidDel="00B5501F">
              <w:rPr>
                <w:rStyle w:val="Hyperlink"/>
                <w:rFonts w:asciiTheme="minorHAnsi" w:hAnsiTheme="minorHAnsi"/>
                <w:color w:val="auto"/>
                <w:u w:val="none"/>
              </w:rPr>
              <w:delText>e that curl cannot execute as it is acting like a headless browser.</w:delText>
            </w:r>
          </w:del>
        </w:ins>
      </w:moveFrom>
      <w:moveFromRangeEnd w:id="2628"/>
    </w:p>
    <w:p w14:paraId="4D7C5FEB" w14:textId="74269E69" w:rsidR="004953D2" w:rsidRPr="0027023E" w:rsidRDefault="004953D2">
      <w:pPr>
        <w:pStyle w:val="F5H2"/>
        <w:tabs>
          <w:tab w:val="clear" w:pos="1440"/>
        </w:tabs>
        <w:rPr>
          <w:ins w:id="2642" w:author="Joshua Murray" w:date="2017-06-05T17:52:00Z"/>
          <w:rFonts w:asciiTheme="minorHAnsi" w:hAnsiTheme="minorHAnsi"/>
          <w:color w:val="000000" w:themeColor="text1"/>
        </w:rPr>
      </w:pPr>
      <w:bookmarkStart w:id="2643" w:name="_Toc484532095"/>
      <w:ins w:id="2644" w:author="Joshua Murray" w:date="2017-06-05T17:52:00Z">
        <w:r w:rsidRPr="0027023E">
          <w:rPr>
            <w:rFonts w:asciiTheme="minorHAnsi" w:hAnsiTheme="minorHAnsi"/>
            <w:color w:val="000000" w:themeColor="text1"/>
          </w:rPr>
          <w:t>Validate that the Proactive Bot Defense Policy is Working</w:t>
        </w:r>
        <w:bookmarkEnd w:id="2643"/>
      </w:ins>
    </w:p>
    <w:p w14:paraId="37789509" w14:textId="7096BDE5" w:rsidR="004953D2" w:rsidRPr="0027023E" w:rsidRDefault="002A63C1">
      <w:pPr>
        <w:pStyle w:val="ListParagraph"/>
        <w:numPr>
          <w:ilvl w:val="0"/>
          <w:numId w:val="63"/>
        </w:numPr>
        <w:rPr>
          <w:ins w:id="2645" w:author="Joshua Murray" w:date="2017-06-05T18:13:00Z"/>
          <w:rFonts w:asciiTheme="minorHAnsi" w:hAnsiTheme="minorHAnsi"/>
        </w:rPr>
      </w:pPr>
      <w:ins w:id="2646" w:author="Joshua Murray" w:date="2017-06-05T17:59:00Z">
        <w:r w:rsidRPr="0027023E">
          <w:rPr>
            <w:rFonts w:asciiTheme="minorHAnsi" w:hAnsiTheme="minorHAnsi"/>
          </w:rPr>
          <w:t xml:space="preserve">Navigate to </w:t>
        </w:r>
        <w:r w:rsidRPr="0027023E">
          <w:rPr>
            <w:rFonts w:asciiTheme="minorHAnsi" w:hAnsiTheme="minorHAnsi"/>
            <w:b/>
            <w:bCs/>
            <w:rPrChange w:id="2647" w:author="Brad Scherer" w:date="2017-06-20T16:40:00Z">
              <w:rPr>
                <w:rFonts w:asciiTheme="minorHAnsi" w:hAnsiTheme="minorHAnsi"/>
              </w:rPr>
            </w:rPrChange>
          </w:rPr>
          <w:t>Security</w:t>
        </w:r>
        <w:r w:rsidRPr="0027023E">
          <w:rPr>
            <w:rFonts w:asciiTheme="minorHAnsi" w:hAnsiTheme="minorHAnsi"/>
          </w:rPr>
          <w:t xml:space="preserve"> &gt; </w:t>
        </w:r>
        <w:r w:rsidRPr="0027023E">
          <w:rPr>
            <w:rFonts w:asciiTheme="minorHAnsi" w:hAnsiTheme="minorHAnsi"/>
            <w:b/>
            <w:bCs/>
            <w:rPrChange w:id="2648" w:author="Brad Scherer" w:date="2017-06-20T16:40:00Z">
              <w:rPr>
                <w:rFonts w:asciiTheme="minorHAnsi" w:hAnsiTheme="minorHAnsi"/>
              </w:rPr>
            </w:rPrChange>
          </w:rPr>
          <w:t>Event Logs</w:t>
        </w:r>
        <w:r w:rsidRPr="0027023E">
          <w:rPr>
            <w:rFonts w:asciiTheme="minorHAnsi" w:hAnsiTheme="minorHAnsi"/>
          </w:rPr>
          <w:t xml:space="preserve"> &gt; </w:t>
        </w:r>
        <w:r w:rsidRPr="0027023E">
          <w:rPr>
            <w:rFonts w:asciiTheme="minorHAnsi" w:hAnsiTheme="minorHAnsi"/>
            <w:b/>
            <w:bCs/>
            <w:rPrChange w:id="2649" w:author="Brad Scherer" w:date="2017-06-20T16:40:00Z">
              <w:rPr>
                <w:rFonts w:asciiTheme="minorHAnsi" w:hAnsiTheme="minorHAnsi"/>
              </w:rPr>
            </w:rPrChange>
          </w:rPr>
          <w:t>Bot Defense</w:t>
        </w:r>
        <w:r w:rsidRPr="0027023E">
          <w:rPr>
            <w:rFonts w:asciiTheme="minorHAnsi" w:hAnsiTheme="minorHAnsi"/>
          </w:rPr>
          <w:t xml:space="preserve"> &gt; </w:t>
        </w:r>
        <w:r w:rsidRPr="0027023E">
          <w:rPr>
            <w:rFonts w:asciiTheme="minorHAnsi" w:hAnsiTheme="minorHAnsi"/>
            <w:b/>
            <w:bCs/>
            <w:rPrChange w:id="2650" w:author="Brad Scherer" w:date="2017-06-20T16:40:00Z">
              <w:rPr>
                <w:rFonts w:asciiTheme="minorHAnsi" w:hAnsiTheme="minorHAnsi"/>
              </w:rPr>
            </w:rPrChange>
          </w:rPr>
          <w:t>Requests</w:t>
        </w:r>
        <w:r w:rsidRPr="0027023E">
          <w:rPr>
            <w:rFonts w:asciiTheme="minorHAnsi" w:hAnsiTheme="minorHAnsi"/>
          </w:rPr>
          <w:t>.</w:t>
        </w:r>
      </w:ins>
    </w:p>
    <w:p w14:paraId="5AF0CA07" w14:textId="33A24374" w:rsidR="00745047" w:rsidRPr="0027023E" w:rsidRDefault="00745047">
      <w:pPr>
        <w:ind w:left="360"/>
        <w:rPr>
          <w:rFonts w:asciiTheme="minorHAnsi" w:hAnsiTheme="minorHAnsi"/>
        </w:rPr>
        <w:pPrChange w:id="2651" w:author="Joshua Murray" w:date="2017-06-05T18:13:00Z">
          <w:pPr>
            <w:pStyle w:val="ListParagraph"/>
            <w:numPr>
              <w:numId w:val="63"/>
            </w:numPr>
            <w:ind w:hanging="360"/>
          </w:pPr>
        </w:pPrChange>
      </w:pPr>
      <w:ins w:id="2652" w:author="Joshua Murray" w:date="2017-06-05T18:13:00Z">
        <w:del w:id="2653" w:author="Chad Jenison" w:date="2017-06-09T13:29:00Z">
          <w:r w:rsidRPr="0027023E">
            <w:rPr>
              <w:rFonts w:asciiTheme="minorHAnsi" w:hAnsiTheme="minorHAnsi"/>
              <w:noProof/>
              <w:rPrChange w:id="2654" w:author="Brad Scherer" w:date="2017-06-20T16:40:00Z">
                <w:rPr>
                  <w:noProof/>
                </w:rPr>
              </w:rPrChange>
            </w:rPr>
            <w:drawing>
              <wp:inline distT="0" distB="0" distL="0" distR="0" wp14:anchorId="36325FAE" wp14:editId="532516EB">
                <wp:extent cx="5553710" cy="2988451"/>
                <wp:effectExtent l="0" t="0" r="8890" b="8890"/>
                <wp:docPr id="88" name="Picture 88" descr="/Users/jomurray/Desktop/Screen Shot 2017-06-04 at 2.24.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omurray/Desktop/Screen Shot 2017-06-04 at 2.24.13 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159" t="1594" r="5295" b="1586"/>
                        <a:stretch/>
                      </pic:blipFill>
                      <pic:spPr bwMode="auto">
                        <a:xfrm>
                          <a:off x="0" y="0"/>
                          <a:ext cx="5555213" cy="2989260"/>
                        </a:xfrm>
                        <a:prstGeom prst="rect">
                          <a:avLst/>
                        </a:prstGeom>
                        <a:noFill/>
                        <a:ln>
                          <a:noFill/>
                        </a:ln>
                        <a:extLst>
                          <a:ext uri="{53640926-AAD7-44D8-BBD7-CCE9431645EC}">
                            <a14:shadowObscured xmlns:a14="http://schemas.microsoft.com/office/drawing/2010/main"/>
                          </a:ext>
                        </a:extLst>
                      </pic:spPr>
                    </pic:pic>
                  </a:graphicData>
                </a:graphic>
              </wp:inline>
            </w:drawing>
          </w:r>
        </w:del>
      </w:ins>
      <w:ins w:id="2655" w:author="Chad Jenison" w:date="2017-06-09T13:29:00Z">
        <w:r w:rsidRPr="0027023E">
          <w:rPr>
            <w:rFonts w:asciiTheme="minorHAnsi" w:hAnsiTheme="minorHAnsi"/>
            <w:noProof/>
            <w:rPrChange w:id="2656" w:author="Brad Scherer" w:date="2017-06-20T16:40:00Z">
              <w:rPr>
                <w:noProof/>
              </w:rPr>
            </w:rPrChange>
          </w:rPr>
          <w:drawing>
            <wp:inline distT="0" distB="0" distL="0" distR="0" wp14:anchorId="59373294" wp14:editId="409694B4">
              <wp:extent cx="4572000" cy="2857500"/>
              <wp:effectExtent l="0" t="0" r="0" b="0"/>
              <wp:docPr id="5208667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ins>
    </w:p>
    <w:p w14:paraId="34F13696" w14:textId="77777777" w:rsidR="00C81B22" w:rsidRPr="0027023E" w:rsidRDefault="00C81B22">
      <w:pPr>
        <w:ind w:left="360"/>
        <w:rPr>
          <w:ins w:id="2657" w:author="Joshua Murray" w:date="2017-06-05T17:59:00Z"/>
          <w:rFonts w:asciiTheme="minorHAnsi" w:hAnsiTheme="minorHAnsi"/>
          <w:rPrChange w:id="2658" w:author="Brad Scherer" w:date="2017-06-20T16:40:00Z">
            <w:rPr>
              <w:ins w:id="2659" w:author="Joshua Murray" w:date="2017-06-05T17:59:00Z"/>
            </w:rPr>
          </w:rPrChange>
        </w:rPr>
        <w:pPrChange w:id="2660" w:author="Joshua Murray" w:date="2017-06-05T18:13:00Z">
          <w:pPr>
            <w:pStyle w:val="ListParagraph"/>
            <w:numPr>
              <w:numId w:val="63"/>
            </w:numPr>
            <w:ind w:hanging="360"/>
          </w:pPr>
        </w:pPrChange>
      </w:pPr>
    </w:p>
    <w:p w14:paraId="417ACAD0" w14:textId="77777777" w:rsidR="003E535A" w:rsidRPr="0027023E" w:rsidRDefault="002A63C1">
      <w:pPr>
        <w:pStyle w:val="ListParagraph"/>
        <w:numPr>
          <w:ilvl w:val="0"/>
          <w:numId w:val="63"/>
        </w:numPr>
        <w:rPr>
          <w:ins w:id="2661" w:author="Joshua Murray" w:date="2017-06-05T18:03:00Z"/>
          <w:rFonts w:asciiTheme="minorHAnsi" w:hAnsiTheme="minorHAnsi"/>
        </w:rPr>
      </w:pPr>
      <w:ins w:id="2662" w:author="Joshua Murray" w:date="2017-06-05T18:00:00Z">
        <w:r w:rsidRPr="0027023E">
          <w:rPr>
            <w:rFonts w:asciiTheme="minorHAnsi" w:hAnsiTheme="minorHAnsi"/>
          </w:rPr>
          <w:lastRenderedPageBreak/>
          <w:t>Notice that the detected bot activity has been logged and is now being displayed for review.</w:t>
        </w:r>
      </w:ins>
    </w:p>
    <w:p w14:paraId="3E9935CA" w14:textId="77777777" w:rsidR="003E535A" w:rsidRPr="0027023E" w:rsidRDefault="003E535A">
      <w:pPr>
        <w:ind w:left="360"/>
        <w:rPr>
          <w:ins w:id="2663" w:author="Joshua Murray" w:date="2017-06-05T18:04:00Z"/>
          <w:rFonts w:asciiTheme="minorHAnsi" w:hAnsiTheme="minorHAnsi"/>
        </w:rPr>
        <w:pPrChange w:id="2664" w:author="Joshua Murray" w:date="2017-06-05T18:03:00Z">
          <w:pPr>
            <w:pStyle w:val="ListParagraph"/>
            <w:numPr>
              <w:numId w:val="63"/>
            </w:numPr>
            <w:ind w:hanging="360"/>
          </w:pPr>
        </w:pPrChange>
      </w:pPr>
    </w:p>
    <w:p w14:paraId="30A4E309" w14:textId="08E36EE2" w:rsidR="003E535A" w:rsidRPr="0027023E" w:rsidRDefault="003E535A">
      <w:pPr>
        <w:ind w:left="360"/>
        <w:rPr>
          <w:ins w:id="2665" w:author="Joshua Murray" w:date="2017-06-05T18:03:00Z"/>
          <w:rFonts w:asciiTheme="minorHAnsi" w:hAnsiTheme="minorHAnsi"/>
          <w:rPrChange w:id="2666" w:author="Brad Scherer" w:date="2017-06-20T16:40:00Z">
            <w:rPr>
              <w:ins w:id="2667" w:author="Joshua Murray" w:date="2017-06-05T18:03:00Z"/>
            </w:rPr>
          </w:rPrChange>
        </w:rPr>
        <w:pPrChange w:id="2668" w:author="Joshua Murray" w:date="2017-06-05T18:03:00Z">
          <w:pPr>
            <w:pStyle w:val="ListParagraph"/>
            <w:numPr>
              <w:numId w:val="63"/>
            </w:numPr>
            <w:ind w:hanging="360"/>
          </w:pPr>
        </w:pPrChange>
      </w:pPr>
      <w:ins w:id="2669" w:author="Joshua Murray" w:date="2017-06-05T18:04:00Z">
        <w:r w:rsidRPr="0027023E">
          <w:rPr>
            <w:rFonts w:asciiTheme="minorHAnsi" w:hAnsiTheme="minorHAnsi"/>
            <w:noProof/>
            <w:rPrChange w:id="2670" w:author="Brad Scherer" w:date="2017-06-20T16:40:00Z">
              <w:rPr>
                <w:noProof/>
              </w:rPr>
            </w:rPrChange>
          </w:rPr>
          <w:drawing>
            <wp:inline distT="0" distB="0" distL="0" distR="0" wp14:anchorId="18217FF0" wp14:editId="5835D7A1">
              <wp:extent cx="5938520" cy="1553210"/>
              <wp:effectExtent l="0" t="0" r="5080" b="0"/>
              <wp:docPr id="76" name="Picture 76" descr="/Users/jomurray/Desktop/Screen Shot 2017-06-05 at 6.0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omurray/Desktop/Screen Shot 2017-06-05 at 6.00.18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8520" cy="1553210"/>
                      </a:xfrm>
                      <a:prstGeom prst="rect">
                        <a:avLst/>
                      </a:prstGeom>
                      <a:noFill/>
                      <a:ln>
                        <a:noFill/>
                      </a:ln>
                    </pic:spPr>
                  </pic:pic>
                </a:graphicData>
              </a:graphic>
            </wp:inline>
          </w:drawing>
        </w:r>
      </w:ins>
    </w:p>
    <w:p w14:paraId="057E6E52" w14:textId="77777777" w:rsidR="003E535A" w:rsidRPr="0027023E" w:rsidRDefault="003E535A">
      <w:pPr>
        <w:pStyle w:val="ListParagraph"/>
        <w:rPr>
          <w:ins w:id="2671" w:author="Joshua Murray" w:date="2017-06-05T18:03:00Z"/>
          <w:rFonts w:asciiTheme="minorHAnsi" w:hAnsiTheme="minorHAnsi"/>
        </w:rPr>
        <w:pPrChange w:id="2672" w:author="Joshua Murray" w:date="2017-06-05T18:04:00Z">
          <w:pPr>
            <w:pStyle w:val="ListParagraph"/>
            <w:numPr>
              <w:numId w:val="63"/>
            </w:numPr>
            <w:ind w:hanging="360"/>
          </w:pPr>
        </w:pPrChange>
      </w:pPr>
    </w:p>
    <w:p w14:paraId="48244089" w14:textId="28BAF3D1" w:rsidR="001D5D97" w:rsidRPr="0027023E" w:rsidDel="006258CD" w:rsidRDefault="00824CF7">
      <w:pPr>
        <w:pStyle w:val="ListParagraph"/>
        <w:numPr>
          <w:ilvl w:val="0"/>
          <w:numId w:val="63"/>
        </w:numPr>
        <w:rPr>
          <w:del w:id="2673" w:author="Joshua Murray" w:date="2017-06-04T02:22:00Z"/>
          <w:rFonts w:asciiTheme="minorHAnsi" w:hAnsiTheme="minorHAnsi"/>
        </w:rPr>
        <w:pPrChange w:id="2674" w:author="Joshua Murray" w:date="2017-06-04T02:22:00Z">
          <w:pPr>
            <w:pStyle w:val="ListParagraph"/>
          </w:pPr>
        </w:pPrChange>
      </w:pPr>
      <w:ins w:id="2675" w:author="Joshua Murray" w:date="2017-06-05T18:07:00Z">
        <w:r w:rsidRPr="0027023E">
          <w:rPr>
            <w:rFonts w:asciiTheme="minorHAnsi" w:hAnsiTheme="minorHAnsi"/>
          </w:rPr>
          <w:t>Note the stated reason for the request being blocked.  You may have to scroll to the right to see this reason.</w:t>
        </w:r>
      </w:ins>
      <w:ins w:id="2676" w:author="Joshua Murray" w:date="2017-06-05T18:08:00Z">
        <w:r w:rsidRPr="0027023E">
          <w:rPr>
            <w:rFonts w:asciiTheme="minorHAnsi" w:hAnsiTheme="minorHAnsi"/>
          </w:rPr>
          <w:t xml:space="preserve">  What was the stated reason?</w:t>
        </w:r>
      </w:ins>
      <w:ins w:id="2677" w:author="Joshua Murray" w:date="2017-06-05T18:07:00Z">
        <w:r w:rsidRPr="0027023E">
          <w:rPr>
            <w:rFonts w:asciiTheme="minorHAnsi" w:hAnsiTheme="minorHAnsi"/>
          </w:rPr>
          <w:t xml:space="preserve"> </w:t>
        </w:r>
      </w:ins>
    </w:p>
    <w:p w14:paraId="6BC7007F" w14:textId="77777777" w:rsidR="006258CD" w:rsidRPr="0027023E" w:rsidRDefault="006258CD">
      <w:pPr>
        <w:pStyle w:val="ListParagraph"/>
        <w:numPr>
          <w:ilvl w:val="0"/>
          <w:numId w:val="63"/>
        </w:numPr>
        <w:rPr>
          <w:rFonts w:asciiTheme="minorHAnsi" w:hAnsiTheme="minorHAnsi"/>
          <w:rPrChange w:id="2678" w:author="Brad Scherer" w:date="2017-06-20T16:40:00Z">
            <w:rPr/>
          </w:rPrChange>
        </w:rPr>
        <w:pPrChange w:id="2679" w:author="Chad Jenison" w:date="2017-06-07T19:05:00Z">
          <w:pPr/>
        </w:pPrChange>
      </w:pPr>
    </w:p>
    <w:p w14:paraId="0D7CC950" w14:textId="06113C80" w:rsidR="6E2D234E" w:rsidRPr="0027023E" w:rsidDel="003201DE" w:rsidRDefault="6E2D234E">
      <w:pPr>
        <w:rPr>
          <w:del w:id="2680" w:author="Unknown"/>
          <w:rFonts w:asciiTheme="minorHAnsi" w:hAnsiTheme="minorHAnsi"/>
        </w:rPr>
      </w:pPr>
    </w:p>
    <w:p w14:paraId="225F63BF" w14:textId="7BE3FF36" w:rsidR="003201DE" w:rsidRPr="0027023E" w:rsidRDefault="003201DE" w:rsidP="003201DE">
      <w:pPr>
        <w:rPr>
          <w:ins w:id="2681" w:author="Brad Scherer [2]" w:date="2017-06-06T00:49:00Z"/>
          <w:rFonts w:asciiTheme="minorHAnsi" w:hAnsiTheme="minorHAnsi"/>
        </w:rPr>
      </w:pPr>
    </w:p>
    <w:p w14:paraId="74C2A8FC" w14:textId="16C4AC79" w:rsidR="003201DE" w:rsidRPr="0027023E" w:rsidRDefault="003201DE">
      <w:pPr>
        <w:pStyle w:val="F5H2"/>
        <w:tabs>
          <w:tab w:val="clear" w:pos="1440"/>
        </w:tabs>
        <w:rPr>
          <w:rFonts w:asciiTheme="minorHAnsi" w:hAnsiTheme="minorHAnsi"/>
          <w:color w:val="000000" w:themeColor="text1"/>
          <w:rPrChange w:id="2682" w:author="Brad Scherer" w:date="2017-06-20T16:40:00Z">
            <w:rPr/>
          </w:rPrChange>
        </w:rPr>
        <w:pPrChange w:id="2683" w:author="Chad Jenison" w:date="2017-06-07T16:56:00Z">
          <w:pPr/>
        </w:pPrChange>
      </w:pPr>
      <w:bookmarkStart w:id="2684" w:name="_Toc484532096"/>
      <w:ins w:id="2685" w:author="Brad Scherer [2]" w:date="2017-06-06T00:49:00Z">
        <w:r w:rsidRPr="0027023E">
          <w:rPr>
            <w:rFonts w:asciiTheme="minorHAnsi" w:hAnsiTheme="minorHAnsi"/>
            <w:color w:val="000000" w:themeColor="text1"/>
            <w:rPrChange w:id="2686" w:author="Brad Scherer" w:date="2017-06-20T16:40:00Z">
              <w:rPr>
                <w:rFonts w:asciiTheme="minorHAnsi" w:hAnsiTheme="minorHAnsi"/>
              </w:rPr>
            </w:rPrChange>
          </w:rPr>
          <w:t>BOT Signatures</w:t>
        </w:r>
        <w:bookmarkEnd w:id="2684"/>
        <w:r w:rsidRPr="0027023E">
          <w:rPr>
            <w:rFonts w:asciiTheme="minorHAnsi" w:hAnsiTheme="minorHAnsi"/>
            <w:color w:val="000000" w:themeColor="text1"/>
            <w:rPrChange w:id="2687" w:author="Brad Scherer" w:date="2017-06-20T16:40:00Z">
              <w:rPr>
                <w:rFonts w:asciiTheme="minorHAnsi" w:hAnsiTheme="minorHAnsi"/>
              </w:rPr>
            </w:rPrChange>
          </w:rPr>
          <w:t xml:space="preserve"> </w:t>
        </w:r>
      </w:ins>
    </w:p>
    <w:p w14:paraId="2CB56ECB" w14:textId="77777777" w:rsidR="00FA717E" w:rsidRPr="0027023E" w:rsidRDefault="00132D50">
      <w:pPr>
        <w:pStyle w:val="ListParagraph"/>
        <w:numPr>
          <w:ilvl w:val="0"/>
          <w:numId w:val="64"/>
        </w:numPr>
        <w:rPr>
          <w:ins w:id="2688" w:author="Joshua Murray" w:date="2017-06-14T23:32:00Z"/>
          <w:rFonts w:asciiTheme="minorHAnsi" w:hAnsiTheme="minorHAnsi"/>
          <w:b/>
          <w:bCs/>
        </w:rPr>
        <w:pPrChange w:id="2689" w:author="Chad Jenison" w:date="2017-06-09T13:22:00Z">
          <w:pPr/>
        </w:pPrChange>
      </w:pPr>
      <w:ins w:id="2690" w:author="Joshua Murray" w:date="2017-06-14T23:00:00Z">
        <w:r w:rsidRPr="0027023E">
          <w:rPr>
            <w:rFonts w:asciiTheme="minorHAnsi" w:hAnsiTheme="minorHAnsi"/>
            <w:b/>
            <w:bCs/>
          </w:rPr>
          <w:t xml:space="preserve">Navigate to </w:t>
        </w:r>
      </w:ins>
      <w:ins w:id="2691" w:author="Brad Scherer [2]" w:date="2017-06-06T00:49:00Z">
        <w:r w:rsidR="003201DE" w:rsidRPr="0027023E">
          <w:rPr>
            <w:rFonts w:asciiTheme="minorHAnsi" w:hAnsiTheme="minorHAnsi"/>
            <w:b/>
            <w:bCs/>
            <w:rPrChange w:id="2692" w:author="Brad Scherer" w:date="2017-06-20T16:40:00Z">
              <w:rPr>
                <w:rFonts w:asciiTheme="minorHAnsi" w:hAnsiTheme="minorHAnsi"/>
              </w:rPr>
            </w:rPrChange>
          </w:rPr>
          <w:t xml:space="preserve">Security </w:t>
        </w:r>
        <w:del w:id="2693" w:author="Jack Fenimore" w:date="2017-06-06T17:04:00Z">
          <w:r w:rsidR="003201DE" w:rsidRPr="0027023E" w:rsidDel="00C81B22">
            <w:rPr>
              <w:rFonts w:asciiTheme="minorHAnsi" w:hAnsiTheme="minorHAnsi"/>
              <w:b/>
              <w:rPrChange w:id="2694" w:author="Brad Scherer" w:date="2017-06-20T16:40:00Z">
                <w:rPr>
                  <w:rFonts w:asciiTheme="minorHAnsi" w:hAnsiTheme="minorHAnsi"/>
                </w:rPr>
              </w:rPrChange>
            </w:rPr>
            <w:delText xml:space="preserve"> ››</w:delText>
          </w:r>
        </w:del>
      </w:ins>
      <w:ins w:id="2695" w:author="Jack Fenimore" w:date="2017-06-06T17:04:00Z">
        <w:r w:rsidR="00C81B22" w:rsidRPr="0027023E">
          <w:rPr>
            <w:rFonts w:asciiTheme="minorHAnsi" w:hAnsiTheme="minorHAnsi"/>
            <w:b/>
          </w:rPr>
          <w:t>&gt;</w:t>
        </w:r>
      </w:ins>
      <w:ins w:id="2696" w:author="Brad Scherer [2]" w:date="2017-06-06T00:49:00Z">
        <w:del w:id="2697" w:author="Jack Fenimore" w:date="2017-06-06T17:04:00Z">
          <w:r w:rsidR="003201DE" w:rsidRPr="0027023E" w:rsidDel="00C81B22">
            <w:rPr>
              <w:rFonts w:asciiTheme="minorHAnsi" w:hAnsiTheme="minorHAnsi"/>
              <w:b/>
              <w:rPrChange w:id="2698" w:author="Brad Scherer" w:date="2017-06-20T16:40:00Z">
                <w:rPr>
                  <w:rFonts w:asciiTheme="minorHAnsi" w:hAnsiTheme="minorHAnsi"/>
                </w:rPr>
              </w:rPrChange>
            </w:rPr>
            <w:delText xml:space="preserve"> </w:delText>
          </w:r>
        </w:del>
        <w:r w:rsidR="003201DE" w:rsidRPr="0027023E">
          <w:rPr>
            <w:rFonts w:asciiTheme="minorHAnsi" w:hAnsiTheme="minorHAnsi"/>
            <w:b/>
            <w:bCs/>
            <w:rPrChange w:id="2699" w:author="Brad Scherer" w:date="2017-06-20T16:40:00Z">
              <w:rPr>
                <w:rFonts w:asciiTheme="minorHAnsi" w:hAnsiTheme="minorHAnsi"/>
              </w:rPr>
            </w:rPrChange>
          </w:rPr>
          <w:t xml:space="preserve"> </w:t>
        </w:r>
        <w:proofErr w:type="spellStart"/>
        <w:r w:rsidR="003201DE" w:rsidRPr="0027023E">
          <w:rPr>
            <w:rFonts w:asciiTheme="minorHAnsi" w:hAnsiTheme="minorHAnsi"/>
            <w:b/>
            <w:bCs/>
            <w:rPrChange w:id="2700" w:author="Brad Scherer" w:date="2017-06-20T16:40:00Z">
              <w:rPr>
                <w:rFonts w:asciiTheme="minorHAnsi" w:hAnsiTheme="minorHAnsi"/>
              </w:rPr>
            </w:rPrChange>
          </w:rPr>
          <w:t>DoS</w:t>
        </w:r>
        <w:proofErr w:type="spellEnd"/>
        <w:r w:rsidR="003201DE" w:rsidRPr="0027023E">
          <w:rPr>
            <w:rFonts w:asciiTheme="minorHAnsi" w:hAnsiTheme="minorHAnsi"/>
            <w:b/>
            <w:bCs/>
            <w:rPrChange w:id="2701" w:author="Brad Scherer" w:date="2017-06-20T16:40:00Z">
              <w:rPr>
                <w:rFonts w:asciiTheme="minorHAnsi" w:hAnsiTheme="minorHAnsi"/>
              </w:rPr>
            </w:rPrChange>
          </w:rPr>
          <w:t xml:space="preserve"> Protection </w:t>
        </w:r>
        <w:del w:id="2702" w:author="Jack Fenimore" w:date="2017-06-06T17:04:00Z">
          <w:r w:rsidR="003201DE" w:rsidRPr="0027023E" w:rsidDel="00C81B22">
            <w:rPr>
              <w:rFonts w:asciiTheme="minorHAnsi" w:hAnsiTheme="minorHAnsi"/>
              <w:b/>
              <w:rPrChange w:id="2703" w:author="Brad Scherer" w:date="2017-06-20T16:40:00Z">
                <w:rPr>
                  <w:rFonts w:asciiTheme="minorHAnsi" w:hAnsiTheme="minorHAnsi"/>
                </w:rPr>
              </w:rPrChange>
            </w:rPr>
            <w:delText>:</w:delText>
          </w:r>
        </w:del>
      </w:ins>
      <w:ins w:id="2704" w:author="Jack Fenimore" w:date="2017-06-06T17:04:00Z">
        <w:r w:rsidR="00C81B22" w:rsidRPr="0027023E">
          <w:rPr>
            <w:rFonts w:asciiTheme="minorHAnsi" w:hAnsiTheme="minorHAnsi"/>
            <w:b/>
          </w:rPr>
          <w:t>&gt;</w:t>
        </w:r>
      </w:ins>
      <w:ins w:id="2705" w:author="Brad Scherer [2]" w:date="2017-06-06T00:49:00Z">
        <w:r w:rsidR="003201DE" w:rsidRPr="0027023E">
          <w:rPr>
            <w:rFonts w:asciiTheme="minorHAnsi" w:hAnsiTheme="minorHAnsi"/>
            <w:b/>
            <w:bCs/>
            <w:rPrChange w:id="2706" w:author="Brad Scherer" w:date="2017-06-20T16:40:00Z">
              <w:rPr>
                <w:rFonts w:asciiTheme="minorHAnsi" w:hAnsiTheme="minorHAnsi"/>
              </w:rPr>
            </w:rPrChange>
          </w:rPr>
          <w:t xml:space="preserve"> </w:t>
        </w:r>
        <w:proofErr w:type="spellStart"/>
        <w:r w:rsidR="003201DE" w:rsidRPr="0027023E">
          <w:rPr>
            <w:rFonts w:asciiTheme="minorHAnsi" w:hAnsiTheme="minorHAnsi"/>
            <w:b/>
            <w:bCs/>
            <w:rPrChange w:id="2707" w:author="Brad Scherer" w:date="2017-06-20T16:40:00Z">
              <w:rPr>
                <w:rFonts w:asciiTheme="minorHAnsi" w:hAnsiTheme="minorHAnsi"/>
              </w:rPr>
            </w:rPrChange>
          </w:rPr>
          <w:t>DoS</w:t>
        </w:r>
        <w:proofErr w:type="spellEnd"/>
        <w:r w:rsidR="003201DE" w:rsidRPr="0027023E">
          <w:rPr>
            <w:rFonts w:asciiTheme="minorHAnsi" w:hAnsiTheme="minorHAnsi"/>
            <w:b/>
            <w:bCs/>
            <w:rPrChange w:id="2708" w:author="Brad Scherer" w:date="2017-06-20T16:40:00Z">
              <w:rPr>
                <w:rFonts w:asciiTheme="minorHAnsi" w:hAnsiTheme="minorHAnsi"/>
              </w:rPr>
            </w:rPrChange>
          </w:rPr>
          <w:t xml:space="preserve"> Profiles</w:t>
        </w:r>
      </w:ins>
      <w:ins w:id="2709" w:author="Joshua Murray" w:date="2017-06-14T23:00:00Z">
        <w:r w:rsidR="00FA717E" w:rsidRPr="0027023E">
          <w:rPr>
            <w:rFonts w:asciiTheme="minorHAnsi" w:hAnsiTheme="minorHAnsi"/>
            <w:b/>
            <w:bCs/>
          </w:rPr>
          <w:t>.</w:t>
        </w:r>
      </w:ins>
    </w:p>
    <w:p w14:paraId="0FFAD2F5" w14:textId="57BBC1E7" w:rsidR="00632160" w:rsidRPr="0027023E" w:rsidRDefault="00632160">
      <w:pPr>
        <w:pStyle w:val="ListParagraph"/>
        <w:rPr>
          <w:ins w:id="2710" w:author="Joshua Murray" w:date="2017-06-14T23:00:00Z"/>
          <w:rFonts w:asciiTheme="minorHAnsi" w:hAnsiTheme="minorHAnsi"/>
          <w:b/>
          <w:bCs/>
        </w:rPr>
        <w:pPrChange w:id="2711" w:author="Joshua Murray" w:date="2017-06-14T23:33:00Z">
          <w:pPr/>
        </w:pPrChange>
      </w:pPr>
      <w:ins w:id="2712" w:author="Joshua Murray" w:date="2017-06-14T23:33:00Z">
        <w:r w:rsidRPr="0027023E">
          <w:rPr>
            <w:rFonts w:asciiTheme="minorHAnsi" w:hAnsiTheme="minorHAnsi"/>
            <w:b/>
            <w:bCs/>
            <w:noProof/>
            <w:rPrChange w:id="2713" w:author="Brad Scherer" w:date="2017-06-20T16:40:00Z">
              <w:rPr>
                <w:noProof/>
              </w:rPr>
            </w:rPrChange>
          </w:rPr>
          <w:drawing>
            <wp:inline distT="0" distB="0" distL="0" distR="0" wp14:anchorId="6DF2142C" wp14:editId="37C9E750">
              <wp:extent cx="5102860" cy="2576195"/>
              <wp:effectExtent l="0" t="0" r="2540" b="0"/>
              <wp:docPr id="8" name="Picture 8" descr="/Users/jomurray/Desktop/Screen Shot 2017-06-14 at 10.5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murray/Desktop/Screen Shot 2017-06-14 at 10.55.50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2860" cy="2576195"/>
                      </a:xfrm>
                      <a:prstGeom prst="rect">
                        <a:avLst/>
                      </a:prstGeom>
                      <a:noFill/>
                      <a:ln>
                        <a:noFill/>
                      </a:ln>
                    </pic:spPr>
                  </pic:pic>
                </a:graphicData>
              </a:graphic>
            </wp:inline>
          </w:drawing>
        </w:r>
      </w:ins>
    </w:p>
    <w:p w14:paraId="292305D2" w14:textId="77777777" w:rsidR="00291DD8" w:rsidRPr="00B00740" w:rsidRDefault="00A82BF2">
      <w:pPr>
        <w:pStyle w:val="ListParagraph"/>
        <w:numPr>
          <w:ilvl w:val="0"/>
          <w:numId w:val="64"/>
        </w:numPr>
        <w:rPr>
          <w:ins w:id="2714" w:author="Joshua Murray" w:date="2017-06-14T23:33:00Z"/>
          <w:rFonts w:asciiTheme="minorHAnsi" w:hAnsiTheme="minorHAnsi"/>
          <w:bCs/>
          <w:rPrChange w:id="2715" w:author="Brad Scherer" w:date="2017-06-20T17:01:00Z">
            <w:rPr>
              <w:ins w:id="2716" w:author="Joshua Murray" w:date="2017-06-14T23:33:00Z"/>
              <w:rFonts w:asciiTheme="minorHAnsi" w:hAnsiTheme="minorHAnsi"/>
              <w:b/>
              <w:bCs/>
            </w:rPr>
          </w:rPrChange>
        </w:rPr>
        <w:pPrChange w:id="2717" w:author="Chad Jenison" w:date="2017-06-09T13:22:00Z">
          <w:pPr/>
        </w:pPrChange>
      </w:pPr>
      <w:ins w:id="2718" w:author="Joshua Murray" w:date="2017-06-14T23:04:00Z">
        <w:r w:rsidRPr="0027023E">
          <w:rPr>
            <w:rFonts w:asciiTheme="minorHAnsi" w:hAnsiTheme="minorHAnsi"/>
            <w:b/>
            <w:bCs/>
          </w:rPr>
          <w:t xml:space="preserve">Click </w:t>
        </w:r>
        <w:r w:rsidRPr="00B00740">
          <w:rPr>
            <w:rFonts w:asciiTheme="minorHAnsi" w:hAnsiTheme="minorHAnsi"/>
            <w:bCs/>
            <w:rPrChange w:id="2719" w:author="Brad Scherer" w:date="2017-06-20T17:01:00Z">
              <w:rPr>
                <w:rFonts w:asciiTheme="minorHAnsi" w:hAnsiTheme="minorHAnsi"/>
                <w:b/>
                <w:bCs/>
              </w:rPr>
            </w:rPrChange>
          </w:rPr>
          <w:t>on the</w:t>
        </w:r>
        <w:r w:rsidRPr="0027023E">
          <w:rPr>
            <w:rFonts w:asciiTheme="minorHAnsi" w:hAnsiTheme="minorHAnsi"/>
            <w:b/>
            <w:bCs/>
          </w:rPr>
          <w:t xml:space="preserve"> “</w:t>
        </w:r>
        <w:proofErr w:type="spellStart"/>
        <w:r w:rsidRPr="0027023E">
          <w:rPr>
            <w:rFonts w:asciiTheme="minorHAnsi" w:hAnsiTheme="minorHAnsi"/>
            <w:b/>
            <w:bCs/>
          </w:rPr>
          <w:t>hackazon_DoS</w:t>
        </w:r>
      </w:ins>
      <w:proofErr w:type="spellEnd"/>
      <w:ins w:id="2720" w:author="Joshua Murray" w:date="2017-06-14T23:05:00Z">
        <w:r w:rsidRPr="0027023E">
          <w:rPr>
            <w:rFonts w:asciiTheme="minorHAnsi" w:hAnsiTheme="minorHAnsi"/>
            <w:b/>
            <w:bCs/>
          </w:rPr>
          <w:t xml:space="preserve">” </w:t>
        </w:r>
        <w:r w:rsidRPr="00B00740">
          <w:rPr>
            <w:rFonts w:asciiTheme="minorHAnsi" w:hAnsiTheme="minorHAnsi"/>
            <w:bCs/>
            <w:rPrChange w:id="2721" w:author="Brad Scherer" w:date="2017-06-20T17:01:00Z">
              <w:rPr>
                <w:rFonts w:asciiTheme="minorHAnsi" w:hAnsiTheme="minorHAnsi"/>
                <w:b/>
                <w:bCs/>
              </w:rPr>
            </w:rPrChange>
          </w:rPr>
          <w:t>profile</w:t>
        </w:r>
      </w:ins>
      <w:ins w:id="2722" w:author="Joshua Murray" w:date="2017-06-14T23:10:00Z">
        <w:r w:rsidR="002E0336" w:rsidRPr="00B00740">
          <w:rPr>
            <w:rFonts w:asciiTheme="minorHAnsi" w:hAnsiTheme="minorHAnsi"/>
            <w:bCs/>
            <w:rPrChange w:id="2723" w:author="Brad Scherer" w:date="2017-06-20T17:01:00Z">
              <w:rPr>
                <w:rFonts w:asciiTheme="minorHAnsi" w:hAnsiTheme="minorHAnsi"/>
                <w:b/>
                <w:bCs/>
              </w:rPr>
            </w:rPrChange>
          </w:rPr>
          <w:t xml:space="preserve"> and then the</w:t>
        </w:r>
        <w:r w:rsidR="002E0336" w:rsidRPr="0027023E">
          <w:rPr>
            <w:rFonts w:asciiTheme="minorHAnsi" w:hAnsiTheme="minorHAnsi"/>
            <w:b/>
            <w:bCs/>
          </w:rPr>
          <w:t xml:space="preserve"> “Application Security” </w:t>
        </w:r>
        <w:r w:rsidR="002E0336" w:rsidRPr="00B00740">
          <w:rPr>
            <w:rFonts w:asciiTheme="minorHAnsi" w:hAnsiTheme="minorHAnsi"/>
            <w:bCs/>
            <w:rPrChange w:id="2724" w:author="Brad Scherer" w:date="2017-06-20T17:01:00Z">
              <w:rPr>
                <w:rFonts w:asciiTheme="minorHAnsi" w:hAnsiTheme="minorHAnsi"/>
                <w:b/>
                <w:bCs/>
              </w:rPr>
            </w:rPrChange>
          </w:rPr>
          <w:t xml:space="preserve">tab </w:t>
        </w:r>
      </w:ins>
      <w:ins w:id="2725" w:author="Joshua Murray" w:date="2017-06-14T23:11:00Z">
        <w:r w:rsidR="00291DD8" w:rsidRPr="00B00740">
          <w:rPr>
            <w:rFonts w:asciiTheme="minorHAnsi" w:hAnsiTheme="minorHAnsi"/>
            <w:bCs/>
            <w:rPrChange w:id="2726" w:author="Brad Scherer" w:date="2017-06-20T17:01:00Z">
              <w:rPr>
                <w:rFonts w:asciiTheme="minorHAnsi" w:hAnsiTheme="minorHAnsi"/>
                <w:b/>
                <w:bCs/>
              </w:rPr>
            </w:rPrChange>
          </w:rPr>
          <w:t>to configure the policy.</w:t>
        </w:r>
      </w:ins>
    </w:p>
    <w:p w14:paraId="590A8C97" w14:textId="2FC26DF0" w:rsidR="00632160" w:rsidRPr="0027023E" w:rsidRDefault="00632160">
      <w:pPr>
        <w:ind w:left="360"/>
        <w:rPr>
          <w:ins w:id="2727" w:author="Joshua Murray" w:date="2017-06-14T23:11:00Z"/>
          <w:rFonts w:asciiTheme="minorHAnsi" w:hAnsiTheme="minorHAnsi"/>
          <w:b/>
          <w:bCs/>
          <w:rPrChange w:id="2728" w:author="Brad Scherer" w:date="2017-06-20T16:40:00Z">
            <w:rPr>
              <w:ins w:id="2729" w:author="Joshua Murray" w:date="2017-06-14T23:11:00Z"/>
            </w:rPr>
          </w:rPrChange>
        </w:rPr>
        <w:pPrChange w:id="2730" w:author="Joshua Murray" w:date="2017-06-14T23:33:00Z">
          <w:pPr/>
        </w:pPrChange>
      </w:pPr>
      <w:ins w:id="2731" w:author="Joshua Murray" w:date="2017-06-14T23:33:00Z">
        <w:r w:rsidRPr="0027023E">
          <w:rPr>
            <w:rFonts w:asciiTheme="minorHAnsi" w:hAnsiTheme="minorHAnsi"/>
            <w:b/>
            <w:bCs/>
            <w:noProof/>
            <w:rPrChange w:id="2732" w:author="Brad Scherer" w:date="2017-06-20T16:40:00Z">
              <w:rPr>
                <w:noProof/>
              </w:rPr>
            </w:rPrChange>
          </w:rPr>
          <w:lastRenderedPageBreak/>
          <w:drawing>
            <wp:inline distT="0" distB="0" distL="0" distR="0" wp14:anchorId="53DEF774" wp14:editId="11456F10">
              <wp:extent cx="5938520" cy="2615565"/>
              <wp:effectExtent l="0" t="0" r="5080" b="635"/>
              <wp:docPr id="9" name="Picture 9" descr="/Users/jomurray/Desktop/Screen Shot 2017-06-14 at 10.5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murray/Desktop/Screen Shot 2017-06-14 at 10.55.04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8520" cy="2615565"/>
                      </a:xfrm>
                      <a:prstGeom prst="rect">
                        <a:avLst/>
                      </a:prstGeom>
                      <a:noFill/>
                      <a:ln>
                        <a:noFill/>
                      </a:ln>
                    </pic:spPr>
                  </pic:pic>
                </a:graphicData>
              </a:graphic>
            </wp:inline>
          </w:drawing>
        </w:r>
      </w:ins>
    </w:p>
    <w:p w14:paraId="3895A339" w14:textId="401BC257" w:rsidR="003201DE" w:rsidRPr="0027023E" w:rsidRDefault="00BF6613">
      <w:pPr>
        <w:pStyle w:val="ListParagraph"/>
        <w:numPr>
          <w:ilvl w:val="0"/>
          <w:numId w:val="64"/>
        </w:numPr>
        <w:rPr>
          <w:del w:id="2733" w:author="Joshua Murray" w:date="2017-06-14T23:16:00Z"/>
          <w:rFonts w:asciiTheme="minorHAnsi" w:hAnsiTheme="minorHAnsi"/>
          <w:b/>
          <w:bCs/>
          <w:rPrChange w:id="2734" w:author="Brad Scherer" w:date="2017-06-20T16:40:00Z">
            <w:rPr>
              <w:del w:id="2735" w:author="Joshua Murray" w:date="2017-06-14T23:16:00Z"/>
            </w:rPr>
          </w:rPrChange>
        </w:rPr>
        <w:pPrChange w:id="2736" w:author="Chad Jenison" w:date="2017-06-07T16:58:00Z">
          <w:pPr/>
        </w:pPrChange>
      </w:pPr>
      <w:ins w:id="2737" w:author="Joshua Murray" w:date="2017-06-14T23:15:00Z">
        <w:r w:rsidRPr="0027023E">
          <w:rPr>
            <w:rFonts w:asciiTheme="minorHAnsi" w:hAnsiTheme="minorHAnsi"/>
            <w:b/>
            <w:bCs/>
          </w:rPr>
          <w:t>Select “Proactive Bot Defense</w:t>
        </w:r>
        <w:r w:rsidRPr="00B00740">
          <w:rPr>
            <w:rFonts w:asciiTheme="minorHAnsi" w:hAnsiTheme="minorHAnsi"/>
            <w:bCs/>
            <w:rPrChange w:id="2738" w:author="Brad Scherer" w:date="2017-06-20T17:01:00Z">
              <w:rPr>
                <w:rFonts w:asciiTheme="minorHAnsi" w:hAnsiTheme="minorHAnsi"/>
                <w:b/>
                <w:bCs/>
              </w:rPr>
            </w:rPrChange>
          </w:rPr>
          <w:t>” under the list of</w:t>
        </w:r>
        <w:r w:rsidRPr="0027023E">
          <w:rPr>
            <w:rFonts w:asciiTheme="minorHAnsi" w:hAnsiTheme="minorHAnsi"/>
            <w:b/>
            <w:bCs/>
          </w:rPr>
          <w:t xml:space="preserve"> “Application </w:t>
        </w:r>
      </w:ins>
      <w:ins w:id="2739" w:author="Joshua Murray" w:date="2017-06-14T23:16:00Z">
        <w:r w:rsidRPr="0027023E">
          <w:rPr>
            <w:rFonts w:asciiTheme="minorHAnsi" w:hAnsiTheme="minorHAnsi"/>
            <w:b/>
            <w:bCs/>
          </w:rPr>
          <w:t>Security” options.</w:t>
        </w:r>
      </w:ins>
      <w:ins w:id="2740" w:author="Brad Scherer [2]" w:date="2017-06-06T00:49:00Z">
        <w:del w:id="2741" w:author="Joshua Murray" w:date="2017-06-14T23:00:00Z">
          <w:r w:rsidR="003201DE" w:rsidRPr="0027023E">
            <w:rPr>
              <w:rFonts w:asciiTheme="minorHAnsi" w:hAnsiTheme="minorHAnsi"/>
              <w:b/>
              <w:bCs/>
              <w:rPrChange w:id="2742" w:author="Brad Scherer" w:date="2017-06-20T16:40:00Z">
                <w:rPr>
                  <w:rFonts w:asciiTheme="minorHAnsi" w:hAnsiTheme="minorHAnsi"/>
                </w:rPr>
              </w:rPrChange>
            </w:rPr>
            <w:delText xml:space="preserve">  </w:delText>
          </w:r>
        </w:del>
        <w:del w:id="2743" w:author="Jack Fenimore" w:date="2017-06-06T17:04:00Z">
          <w:r w:rsidR="003201DE" w:rsidRPr="0027023E" w:rsidDel="00C81B22">
            <w:rPr>
              <w:rFonts w:asciiTheme="minorHAnsi" w:hAnsiTheme="minorHAnsi"/>
              <w:b/>
              <w:rPrChange w:id="2744" w:author="Brad Scherer" w:date="2017-06-20T16:40:00Z">
                <w:rPr>
                  <w:rFonts w:asciiTheme="minorHAnsi" w:hAnsiTheme="minorHAnsi"/>
                </w:rPr>
              </w:rPrChange>
            </w:rPr>
            <w:delText>››</w:delText>
          </w:r>
        </w:del>
      </w:ins>
      <w:ins w:id="2745" w:author="Jack Fenimore" w:date="2017-06-06T17:04:00Z">
        <w:del w:id="2746" w:author="Joshua Murray" w:date="2017-06-14T23:00:00Z">
          <w:r w:rsidR="00C81B22" w:rsidRPr="0027023E">
            <w:rPr>
              <w:rFonts w:asciiTheme="minorHAnsi" w:hAnsiTheme="minorHAnsi"/>
              <w:b/>
            </w:rPr>
            <w:delText>&gt;</w:delText>
          </w:r>
        </w:del>
      </w:ins>
      <w:ins w:id="2747" w:author="Brad Scherer [2]" w:date="2017-06-06T00:49:00Z">
        <w:del w:id="2748" w:author="Joshua Murray" w:date="2017-06-14T23:00:00Z">
          <w:r w:rsidR="003201DE" w:rsidRPr="0027023E">
            <w:rPr>
              <w:rFonts w:asciiTheme="minorHAnsi" w:hAnsiTheme="minorHAnsi"/>
              <w:b/>
              <w:bCs/>
              <w:rPrChange w:id="2749" w:author="Brad Scherer" w:date="2017-06-20T16:40:00Z">
                <w:rPr>
                  <w:rFonts w:asciiTheme="minorHAnsi" w:hAnsiTheme="minorHAnsi"/>
                </w:rPr>
              </w:rPrChange>
            </w:rPr>
            <w:delText xml:space="preserve">  hackazon_D</w:delText>
          </w:r>
        </w:del>
        <w:del w:id="2750" w:author="Joshua Murray" w:date="2017-06-14T09:21:00Z">
          <w:r w:rsidR="003201DE" w:rsidRPr="0027023E">
            <w:rPr>
              <w:rFonts w:asciiTheme="minorHAnsi" w:hAnsiTheme="minorHAnsi"/>
              <w:b/>
              <w:bCs/>
              <w:rPrChange w:id="2751" w:author="Brad Scherer" w:date="2017-06-20T16:40:00Z">
                <w:rPr>
                  <w:rFonts w:asciiTheme="minorHAnsi" w:hAnsiTheme="minorHAnsi"/>
                </w:rPr>
              </w:rPrChange>
            </w:rPr>
            <w:delText>O</w:delText>
          </w:r>
        </w:del>
        <w:del w:id="2752" w:author="Joshua Murray" w:date="2017-06-14T23:00:00Z">
          <w:r w:rsidR="003201DE" w:rsidRPr="0027023E">
            <w:rPr>
              <w:rFonts w:asciiTheme="minorHAnsi" w:hAnsiTheme="minorHAnsi"/>
              <w:b/>
              <w:bCs/>
              <w:rPrChange w:id="2753" w:author="Brad Scherer" w:date="2017-06-20T16:40:00Z">
                <w:rPr>
                  <w:rFonts w:asciiTheme="minorHAnsi" w:hAnsiTheme="minorHAnsi"/>
                </w:rPr>
              </w:rPrChange>
            </w:rPr>
            <w:delText>S</w:delText>
          </w:r>
        </w:del>
      </w:ins>
      <w:ins w:id="2754" w:author="Joshua Murray" w:date="2017-06-14T23:16:00Z">
        <w:r w:rsidRPr="0027023E">
          <w:rPr>
            <w:rFonts w:asciiTheme="minorHAnsi" w:hAnsiTheme="minorHAnsi"/>
            <w:b/>
            <w:bCs/>
          </w:rPr>
          <w:t xml:space="preserve">  </w:t>
        </w:r>
      </w:ins>
    </w:p>
    <w:p w14:paraId="63D7B275" w14:textId="3D448BBC" w:rsidR="003201DE" w:rsidRPr="0027023E" w:rsidRDefault="003201DE">
      <w:pPr>
        <w:pStyle w:val="ListParagraph"/>
        <w:numPr>
          <w:ilvl w:val="0"/>
          <w:numId w:val="64"/>
        </w:numPr>
        <w:rPr>
          <w:ins w:id="2755" w:author="Brad Scherer [2]" w:date="2017-06-06T00:51:00Z"/>
          <w:rFonts w:asciiTheme="minorHAnsi" w:hAnsiTheme="minorHAnsi"/>
        </w:rPr>
        <w:pPrChange w:id="2756" w:author="Joshua Murray" w:date="2017-06-15T17:08:00Z">
          <w:pPr>
            <w:pStyle w:val="ListParagraph"/>
          </w:pPr>
        </w:pPrChange>
      </w:pPr>
      <w:ins w:id="2757" w:author="Brad Scherer [2]" w:date="2017-06-06T00:50:00Z">
        <w:r w:rsidRPr="0027023E">
          <w:rPr>
            <w:rFonts w:asciiTheme="minorHAnsi" w:hAnsiTheme="minorHAnsi"/>
            <w:rPrChange w:id="2758" w:author="Brad Scherer" w:date="2017-06-20T16:40:00Z">
              <w:rPr/>
            </w:rPrChange>
          </w:rPr>
          <w:t>In</w:t>
        </w:r>
      </w:ins>
      <w:ins w:id="2759" w:author="Joshua Murray" w:date="2017-06-14T23:17:00Z">
        <w:r w:rsidR="00BF6613" w:rsidRPr="0027023E">
          <w:rPr>
            <w:rFonts w:asciiTheme="minorHAnsi" w:hAnsiTheme="minorHAnsi"/>
          </w:rPr>
          <w:t xml:space="preserve"> the </w:t>
        </w:r>
        <w:r w:rsidR="00BF6613" w:rsidRPr="00B00740">
          <w:rPr>
            <w:rFonts w:asciiTheme="minorHAnsi" w:hAnsiTheme="minorHAnsi"/>
            <w:b/>
            <w:rPrChange w:id="2760" w:author="Brad Scherer" w:date="2017-06-20T17:01:00Z">
              <w:rPr>
                <w:rFonts w:asciiTheme="minorHAnsi" w:hAnsiTheme="minorHAnsi"/>
              </w:rPr>
            </w:rPrChange>
          </w:rPr>
          <w:t xml:space="preserve">“Application Security &gt;&gt; </w:t>
        </w:r>
      </w:ins>
      <w:ins w:id="2761" w:author="Brad Scherer [2]" w:date="2017-06-06T00:50:00Z">
        <w:del w:id="2762" w:author="Joshua Murray" w:date="2017-06-14T23:17:00Z">
          <w:r w:rsidRPr="00B00740" w:rsidDel="00BF6613">
            <w:rPr>
              <w:rFonts w:asciiTheme="minorHAnsi" w:hAnsiTheme="minorHAnsi"/>
              <w:b/>
              <w:rPrChange w:id="2763" w:author="Brad Scherer" w:date="2017-06-20T17:01:00Z">
                <w:rPr/>
              </w:rPrChange>
            </w:rPr>
            <w:delText xml:space="preserve"> </w:delText>
          </w:r>
        </w:del>
      </w:ins>
      <w:ins w:id="2764" w:author="Brad Scherer [2]" w:date="2017-06-06T00:49:00Z">
        <w:r w:rsidRPr="00B00740">
          <w:rPr>
            <w:rFonts w:asciiTheme="minorHAnsi" w:hAnsiTheme="minorHAnsi"/>
            <w:b/>
            <w:rPrChange w:id="2765" w:author="Brad Scherer" w:date="2017-06-20T17:01:00Z">
              <w:rPr/>
            </w:rPrChange>
          </w:rPr>
          <w:t xml:space="preserve">Proactive Bot </w:t>
        </w:r>
      </w:ins>
      <w:ins w:id="2766" w:author="Brad Scherer [2]" w:date="2017-06-06T00:50:00Z">
        <w:r w:rsidRPr="00B00740">
          <w:rPr>
            <w:rFonts w:asciiTheme="minorHAnsi" w:hAnsiTheme="minorHAnsi"/>
            <w:b/>
            <w:rPrChange w:id="2767" w:author="Brad Scherer" w:date="2017-06-20T17:01:00Z">
              <w:rPr/>
            </w:rPrChange>
          </w:rPr>
          <w:t>Defense</w:t>
        </w:r>
      </w:ins>
      <w:ins w:id="2768" w:author="Joshua Murray" w:date="2017-06-14T23:17:00Z">
        <w:r w:rsidR="00BF6613" w:rsidRPr="00B00740">
          <w:rPr>
            <w:rFonts w:asciiTheme="minorHAnsi" w:hAnsiTheme="minorHAnsi"/>
            <w:b/>
            <w:rPrChange w:id="2769" w:author="Brad Scherer" w:date="2017-06-20T17:01:00Z">
              <w:rPr>
                <w:rFonts w:asciiTheme="minorHAnsi" w:hAnsiTheme="minorHAnsi"/>
              </w:rPr>
            </w:rPrChange>
          </w:rPr>
          <w:t xml:space="preserve">” </w:t>
        </w:r>
        <w:r w:rsidR="00BF6613" w:rsidRPr="0027023E">
          <w:rPr>
            <w:rFonts w:asciiTheme="minorHAnsi" w:hAnsiTheme="minorHAnsi"/>
          </w:rPr>
          <w:t xml:space="preserve">section, click the </w:t>
        </w:r>
        <w:r w:rsidR="00BF6613" w:rsidRPr="00B00740">
          <w:rPr>
            <w:rFonts w:asciiTheme="minorHAnsi" w:hAnsiTheme="minorHAnsi"/>
            <w:b/>
            <w:rPrChange w:id="2770" w:author="Brad Scherer" w:date="2017-06-20T17:01:00Z">
              <w:rPr>
                <w:rFonts w:asciiTheme="minorHAnsi" w:hAnsiTheme="minorHAnsi"/>
              </w:rPr>
            </w:rPrChange>
          </w:rPr>
          <w:t>“Edit”</w:t>
        </w:r>
        <w:r w:rsidR="00BF6613" w:rsidRPr="0027023E">
          <w:rPr>
            <w:rFonts w:asciiTheme="minorHAnsi" w:hAnsiTheme="minorHAnsi"/>
          </w:rPr>
          <w:t xml:space="preserve"> link for </w:t>
        </w:r>
        <w:r w:rsidR="00BF6613" w:rsidRPr="00B00740">
          <w:rPr>
            <w:rFonts w:asciiTheme="minorHAnsi" w:hAnsiTheme="minorHAnsi"/>
            <w:b/>
            <w:rPrChange w:id="2771" w:author="Brad Scherer" w:date="2017-06-20T17:01:00Z">
              <w:rPr>
                <w:rFonts w:asciiTheme="minorHAnsi" w:hAnsiTheme="minorHAnsi"/>
              </w:rPr>
            </w:rPrChange>
          </w:rPr>
          <w:t>“Operation</w:t>
        </w:r>
      </w:ins>
      <w:ins w:id="2772" w:author="Joshua Murray" w:date="2017-06-14T23:18:00Z">
        <w:r w:rsidR="00BF6613" w:rsidRPr="00B00740">
          <w:rPr>
            <w:rFonts w:asciiTheme="minorHAnsi" w:hAnsiTheme="minorHAnsi"/>
            <w:b/>
            <w:rPrChange w:id="2773" w:author="Brad Scherer" w:date="2017-06-20T17:01:00Z">
              <w:rPr>
                <w:rFonts w:asciiTheme="minorHAnsi" w:hAnsiTheme="minorHAnsi"/>
              </w:rPr>
            </w:rPrChange>
          </w:rPr>
          <w:t xml:space="preserve"> Mode”</w:t>
        </w:r>
        <w:r w:rsidR="00BF6613" w:rsidRPr="0027023E">
          <w:rPr>
            <w:rFonts w:asciiTheme="minorHAnsi" w:hAnsiTheme="minorHAnsi"/>
          </w:rPr>
          <w:t xml:space="preserve"> and then </w:t>
        </w:r>
      </w:ins>
      <w:ins w:id="2774" w:author="Brad Scherer [2]" w:date="2017-06-06T00:50:00Z">
        <w:del w:id="2775" w:author="Joshua Murray" w:date="2017-06-14T23:17:00Z">
          <w:r w:rsidRPr="0027023E" w:rsidDel="00BF6613">
            <w:rPr>
              <w:rFonts w:asciiTheme="minorHAnsi" w:hAnsiTheme="minorHAnsi"/>
              <w:rPrChange w:id="2776" w:author="Brad Scherer" w:date="2017-06-20T16:40:00Z">
                <w:rPr/>
              </w:rPrChange>
            </w:rPr>
            <w:delText xml:space="preserve"> </w:delText>
          </w:r>
        </w:del>
        <w:del w:id="2777" w:author="Joshua Murray" w:date="2017-06-14T23:18:00Z">
          <w:r w:rsidRPr="0027023E" w:rsidDel="00BF6613">
            <w:rPr>
              <w:rFonts w:asciiTheme="minorHAnsi" w:hAnsiTheme="minorHAnsi"/>
              <w:rPrChange w:id="2778" w:author="Brad Scherer" w:date="2017-06-20T16:40:00Z">
                <w:rPr/>
              </w:rPrChange>
            </w:rPr>
            <w:delText>chang</w:delText>
          </w:r>
        </w:del>
      </w:ins>
      <w:ins w:id="2779" w:author="Joshua Murray" w:date="2017-06-14T23:18:00Z">
        <w:r w:rsidR="00BF6613" w:rsidRPr="0027023E">
          <w:rPr>
            <w:rFonts w:asciiTheme="minorHAnsi" w:hAnsiTheme="minorHAnsi"/>
          </w:rPr>
          <w:t xml:space="preserve">change the setting from </w:t>
        </w:r>
      </w:ins>
      <w:ins w:id="2780" w:author="Brad Scherer [2]" w:date="2017-06-06T00:50:00Z">
        <w:del w:id="2781" w:author="Joshua Murray" w:date="2017-06-14T23:18:00Z">
          <w:r w:rsidRPr="00B00740" w:rsidDel="00BF6613">
            <w:rPr>
              <w:rFonts w:asciiTheme="minorHAnsi" w:hAnsiTheme="minorHAnsi"/>
              <w:b/>
              <w:rPrChange w:id="2782" w:author="Brad Scherer" w:date="2017-06-20T17:01:00Z">
                <w:rPr/>
              </w:rPrChange>
            </w:rPr>
            <w:delText xml:space="preserve">e the operation mode from </w:delText>
          </w:r>
        </w:del>
        <w:r w:rsidRPr="00B00740">
          <w:rPr>
            <w:rFonts w:asciiTheme="minorHAnsi" w:hAnsiTheme="minorHAnsi"/>
            <w:b/>
            <w:rPrChange w:id="2783" w:author="Brad Scherer" w:date="2017-06-20T17:01:00Z">
              <w:rPr/>
            </w:rPrChange>
          </w:rPr>
          <w:t>“Always”</w:t>
        </w:r>
        <w:r w:rsidRPr="0027023E">
          <w:rPr>
            <w:rFonts w:asciiTheme="minorHAnsi" w:hAnsiTheme="minorHAnsi"/>
            <w:rPrChange w:id="2784" w:author="Brad Scherer" w:date="2017-06-20T16:40:00Z">
              <w:rPr/>
            </w:rPrChange>
          </w:rPr>
          <w:t xml:space="preserve"> to </w:t>
        </w:r>
        <w:r w:rsidRPr="00B00740">
          <w:rPr>
            <w:rFonts w:asciiTheme="minorHAnsi" w:hAnsiTheme="minorHAnsi"/>
            <w:b/>
            <w:rPrChange w:id="2785" w:author="Brad Scherer" w:date="2017-06-20T17:01:00Z">
              <w:rPr/>
            </w:rPrChange>
          </w:rPr>
          <w:t>“During Attack</w:t>
        </w:r>
      </w:ins>
      <w:ins w:id="2786" w:author="Brad Scherer [2]" w:date="2017-06-06T00:51:00Z">
        <w:r w:rsidRPr="00B00740">
          <w:rPr>
            <w:rFonts w:asciiTheme="minorHAnsi" w:hAnsiTheme="minorHAnsi"/>
            <w:b/>
            <w:rPrChange w:id="2787" w:author="Brad Scherer" w:date="2017-06-20T17:01:00Z">
              <w:rPr/>
            </w:rPrChange>
          </w:rPr>
          <w:t>”</w:t>
        </w:r>
        <w:r w:rsidRPr="0027023E">
          <w:rPr>
            <w:rFonts w:asciiTheme="minorHAnsi" w:hAnsiTheme="minorHAnsi"/>
            <w:rPrChange w:id="2788" w:author="Brad Scherer" w:date="2017-06-20T16:40:00Z">
              <w:rPr/>
            </w:rPrChange>
          </w:rPr>
          <w:t xml:space="preserve"> and click </w:t>
        </w:r>
      </w:ins>
      <w:ins w:id="2789" w:author="Joshua Murray" w:date="2017-06-14T23:18:00Z">
        <w:r w:rsidR="00BF6613" w:rsidRPr="00B00740">
          <w:rPr>
            <w:rFonts w:asciiTheme="minorHAnsi" w:hAnsiTheme="minorHAnsi"/>
            <w:b/>
            <w:rPrChange w:id="2790" w:author="Brad Scherer" w:date="2017-06-20T17:01:00Z">
              <w:rPr>
                <w:rFonts w:asciiTheme="minorHAnsi" w:hAnsiTheme="minorHAnsi"/>
              </w:rPr>
            </w:rPrChange>
          </w:rPr>
          <w:t xml:space="preserve">“Update” </w:t>
        </w:r>
        <w:r w:rsidR="00BF6613" w:rsidRPr="0027023E">
          <w:rPr>
            <w:rFonts w:asciiTheme="minorHAnsi" w:hAnsiTheme="minorHAnsi"/>
          </w:rPr>
          <w:t>to complete the policy change.</w:t>
        </w:r>
      </w:ins>
      <w:ins w:id="2791" w:author="Brad Scherer [2]" w:date="2017-06-06T00:51:00Z">
        <w:del w:id="2792" w:author="Joshua Murray" w:date="2017-06-14T23:18:00Z">
          <w:r w:rsidRPr="0027023E" w:rsidDel="00BF6613">
            <w:rPr>
              <w:rFonts w:asciiTheme="minorHAnsi" w:hAnsiTheme="minorHAnsi"/>
              <w:rPrChange w:id="2793" w:author="Brad Scherer" w:date="2017-06-20T16:40:00Z">
                <w:rPr/>
              </w:rPrChange>
            </w:rPr>
            <w:delText xml:space="preserve">update. </w:delText>
          </w:r>
        </w:del>
      </w:ins>
    </w:p>
    <w:p w14:paraId="7E305CEB" w14:textId="77777777" w:rsidR="003201DE" w:rsidRPr="0027023E" w:rsidRDefault="003201DE" w:rsidP="003201DE">
      <w:pPr>
        <w:pStyle w:val="ListParagraph"/>
        <w:rPr>
          <w:ins w:id="2794" w:author="Brad Scherer [2]" w:date="2017-06-06T00:51:00Z"/>
          <w:rFonts w:asciiTheme="minorHAnsi" w:hAnsiTheme="minorHAnsi"/>
        </w:rPr>
      </w:pPr>
    </w:p>
    <w:p w14:paraId="6F0F8246" w14:textId="1E044EFA" w:rsidR="003201DE" w:rsidRPr="0027023E" w:rsidRDefault="003201DE">
      <w:pPr>
        <w:pStyle w:val="ListParagraph"/>
        <w:rPr>
          <w:ins w:id="2795" w:author="Brad Scherer [2]" w:date="2017-06-06T00:51:00Z"/>
          <w:rFonts w:asciiTheme="minorHAnsi" w:hAnsiTheme="minorHAnsi"/>
        </w:rPr>
      </w:pPr>
      <w:ins w:id="2796" w:author="Brad Scherer [2]" w:date="2017-06-06T00:51:00Z">
        <w:del w:id="2797" w:author="Brad Scherer" w:date="2017-06-20T17:01:00Z">
          <w:r w:rsidRPr="00B00740" w:rsidDel="00B00740">
            <w:rPr>
              <w:rFonts w:asciiTheme="minorHAnsi" w:hAnsiTheme="minorHAnsi"/>
              <w:color w:val="FF0000"/>
              <w:rPrChange w:id="2798" w:author="Brad Scherer" w:date="2017-06-20T17:01:00Z">
                <w:rPr>
                  <w:rFonts w:asciiTheme="minorHAnsi" w:hAnsiTheme="minorHAnsi"/>
                </w:rPr>
              </w:rPrChange>
            </w:rPr>
            <w:delText>Note:</w:delText>
          </w:r>
        </w:del>
      </w:ins>
      <w:ins w:id="2799" w:author="Brad Scherer" w:date="2017-06-20T17:01:00Z">
        <w:r w:rsidR="00B00740" w:rsidRPr="00B00740">
          <w:rPr>
            <w:rFonts w:asciiTheme="minorHAnsi" w:hAnsiTheme="minorHAnsi"/>
            <w:color w:val="FF0000"/>
            <w:rPrChange w:id="2800" w:author="Brad Scherer" w:date="2017-06-20T17:01:00Z">
              <w:rPr>
                <w:rFonts w:asciiTheme="minorHAnsi" w:hAnsiTheme="minorHAnsi"/>
              </w:rPr>
            </w:rPrChange>
          </w:rPr>
          <w:t>NOTE:</w:t>
        </w:r>
      </w:ins>
      <w:ins w:id="2801" w:author="Brad Scherer [2]" w:date="2017-06-06T00:51:00Z">
        <w:r w:rsidRPr="0027023E">
          <w:rPr>
            <w:rFonts w:asciiTheme="minorHAnsi" w:hAnsiTheme="minorHAnsi"/>
          </w:rPr>
          <w:t xml:space="preserve"> Ignore the DNS Resolver warning</w:t>
        </w:r>
      </w:ins>
    </w:p>
    <w:p w14:paraId="4105BB14" w14:textId="081CB95E" w:rsidR="003201DE" w:rsidRPr="0027023E" w:rsidRDefault="003201DE" w:rsidP="003201DE">
      <w:pPr>
        <w:pStyle w:val="ListParagraph"/>
        <w:rPr>
          <w:ins w:id="2802" w:author="Brad Scherer [2]" w:date="2017-06-06T00:51:00Z"/>
          <w:rFonts w:asciiTheme="minorHAnsi" w:hAnsiTheme="minorHAnsi"/>
          <w:rPrChange w:id="2803" w:author="Brad Scherer" w:date="2017-06-20T16:40:00Z">
            <w:rPr>
              <w:ins w:id="2804" w:author="Brad Scherer [2]" w:date="2017-06-06T00:51:00Z"/>
            </w:rPr>
          </w:rPrChange>
        </w:rPr>
      </w:pPr>
      <w:ins w:id="2805" w:author="Brad Scherer [2]" w:date="2017-06-06T00:51:00Z">
        <w:r w:rsidRPr="0027023E">
          <w:rPr>
            <w:rFonts w:asciiTheme="minorHAnsi" w:hAnsiTheme="minorHAnsi"/>
            <w:noProof/>
            <w:rPrChange w:id="2806" w:author="Brad Scherer" w:date="2017-06-20T16:40:00Z">
              <w:rPr>
                <w:noProof/>
              </w:rPr>
            </w:rPrChange>
          </w:rPr>
          <w:drawing>
            <wp:inline distT="0" distB="0" distL="0" distR="0" wp14:anchorId="510011CE" wp14:editId="059CEDCA">
              <wp:extent cx="5943600" cy="28301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30195"/>
                      </a:xfrm>
                      <a:prstGeom prst="rect">
                        <a:avLst/>
                      </a:prstGeom>
                    </pic:spPr>
                  </pic:pic>
                </a:graphicData>
              </a:graphic>
            </wp:inline>
          </w:drawing>
        </w:r>
      </w:ins>
    </w:p>
    <w:p w14:paraId="71950D69" w14:textId="77777777" w:rsidR="003201DE" w:rsidRPr="0027023E" w:rsidRDefault="003201DE" w:rsidP="003201DE">
      <w:pPr>
        <w:pStyle w:val="ListParagraph"/>
        <w:rPr>
          <w:rFonts w:asciiTheme="minorHAnsi" w:hAnsiTheme="minorHAnsi"/>
          <w:rPrChange w:id="2807" w:author="Brad Scherer" w:date="2017-06-20T16:40:00Z">
            <w:rPr/>
          </w:rPrChange>
        </w:rPr>
      </w:pPr>
    </w:p>
    <w:p w14:paraId="0D2E0B79" w14:textId="77777777" w:rsidR="00B5501F" w:rsidRDefault="00FA3477">
      <w:pPr>
        <w:pStyle w:val="ListParagraph"/>
        <w:numPr>
          <w:ilvl w:val="0"/>
          <w:numId w:val="64"/>
        </w:numPr>
        <w:rPr>
          <w:ins w:id="2808" w:author="Brad Scherer" w:date="2017-06-20T18:13:00Z"/>
          <w:rFonts w:asciiTheme="minorHAnsi" w:hAnsiTheme="minorHAnsi"/>
        </w:rPr>
        <w:pPrChange w:id="2809" w:author="Chad Jenison" w:date="2017-06-07T16:58:00Z">
          <w:pPr>
            <w:pStyle w:val="ListParagraph"/>
          </w:pPr>
        </w:pPrChange>
      </w:pPr>
      <w:ins w:id="2810" w:author="Brad Scherer [2]" w:date="2017-06-06T00:58:00Z">
        <w:r w:rsidRPr="0027023E">
          <w:rPr>
            <w:rFonts w:asciiTheme="minorHAnsi" w:hAnsiTheme="minorHAnsi"/>
            <w:rPrChange w:id="2811" w:author="Brad Scherer" w:date="2017-06-20T16:40:00Z">
              <w:rPr/>
            </w:rPrChange>
          </w:rPr>
          <w:t xml:space="preserve">Run </w:t>
        </w:r>
        <w:proofErr w:type="spellStart"/>
        <w:r w:rsidRPr="0027023E">
          <w:rPr>
            <w:rFonts w:asciiTheme="minorHAnsi" w:hAnsiTheme="minorHAnsi"/>
            <w:rPrChange w:id="2812" w:author="Brad Scherer" w:date="2017-06-20T16:40:00Z">
              <w:rPr/>
            </w:rPrChange>
          </w:rPr>
          <w:t>c</w:t>
        </w:r>
        <w:del w:id="2813" w:author="Jack Fenimore" w:date="2017-06-06T17:04:00Z">
          <w:r w:rsidRPr="0027023E" w:rsidDel="00C81B22">
            <w:rPr>
              <w:rFonts w:asciiTheme="minorHAnsi" w:hAnsiTheme="minorHAnsi"/>
              <w:rPrChange w:id="2814" w:author="Brad Scherer" w:date="2017-06-20T16:40:00Z">
                <w:rPr/>
              </w:rPrChange>
            </w:rPr>
            <w:delText>url</w:delText>
          </w:r>
        </w:del>
      </w:ins>
      <w:ins w:id="2815" w:author="Jack Fenimore" w:date="2017-06-06T17:04:00Z">
        <w:r w:rsidR="00C81B22" w:rsidRPr="0027023E">
          <w:rPr>
            <w:rFonts w:asciiTheme="minorHAnsi" w:hAnsiTheme="minorHAnsi"/>
          </w:rPr>
          <w:t>URL</w:t>
        </w:r>
      </w:ins>
      <w:proofErr w:type="spellEnd"/>
      <w:ins w:id="2816" w:author="Brad Scherer [2]" w:date="2017-06-06T00:58:00Z">
        <w:r w:rsidRPr="0027023E">
          <w:rPr>
            <w:rFonts w:asciiTheme="minorHAnsi" w:hAnsiTheme="minorHAnsi"/>
            <w:rPrChange w:id="2817" w:author="Brad Scherer" w:date="2017-06-20T16:40:00Z">
              <w:rPr/>
            </w:rPrChange>
          </w:rPr>
          <w:t xml:space="preserve"> </w:t>
        </w:r>
        <w:del w:id="2818" w:author="Brad Scherer" w:date="2017-06-20T18:13:00Z">
          <w:r w:rsidRPr="0027023E" w:rsidDel="00B5501F">
            <w:rPr>
              <w:rFonts w:asciiTheme="minorHAnsi" w:hAnsiTheme="minorHAnsi"/>
              <w:rPrChange w:id="2819" w:author="Brad Scherer" w:date="2017-06-20T16:40:00Z">
                <w:rPr/>
              </w:rPrChange>
            </w:rPr>
            <w:delText>a few times</w:delText>
          </w:r>
        </w:del>
      </w:ins>
      <w:ins w:id="2820" w:author="Brad Scherer" w:date="2017-06-20T18:13:00Z">
        <w:r w:rsidR="00B5501F">
          <w:rPr>
            <w:rFonts w:asciiTheme="minorHAnsi" w:hAnsiTheme="minorHAnsi"/>
          </w:rPr>
          <w:t xml:space="preserve">again. </w:t>
        </w:r>
        <w:proofErr w:type="gramStart"/>
        <w:r w:rsidR="00B5501F">
          <w:rPr>
            <w:rFonts w:asciiTheme="minorHAnsi" w:hAnsiTheme="minorHAnsi"/>
          </w:rPr>
          <w:t>:curl</w:t>
        </w:r>
        <w:proofErr w:type="gramEnd"/>
        <w:r w:rsidR="00B5501F">
          <w:rPr>
            <w:rFonts w:asciiTheme="minorHAnsi" w:hAnsiTheme="minorHAnsi"/>
          </w:rPr>
          <w:t xml:space="preserve"> –k https://hackazon.f5demo.com</w:t>
        </w:r>
      </w:ins>
      <w:ins w:id="2821" w:author="Brad Scherer [2]" w:date="2017-06-06T00:58:00Z">
        <w:r w:rsidRPr="0027023E">
          <w:rPr>
            <w:rFonts w:asciiTheme="minorHAnsi" w:hAnsiTheme="minorHAnsi"/>
            <w:rPrChange w:id="2822" w:author="Brad Scherer" w:date="2017-06-20T16:40:00Z">
              <w:rPr/>
            </w:rPrChange>
          </w:rPr>
          <w:t xml:space="preserve">. </w:t>
        </w:r>
      </w:ins>
    </w:p>
    <w:p w14:paraId="5130F8D3" w14:textId="3A7AD8DB" w:rsidR="00FA3477" w:rsidRDefault="00FA3477" w:rsidP="00B5501F">
      <w:pPr>
        <w:pStyle w:val="ListParagraph"/>
        <w:rPr>
          <w:ins w:id="2823" w:author="Brad Scherer" w:date="2017-06-20T18:14:00Z"/>
          <w:rFonts w:asciiTheme="minorHAnsi" w:hAnsiTheme="minorHAnsi"/>
        </w:rPr>
      </w:pPr>
      <w:ins w:id="2824" w:author="Brad Scherer [2]" w:date="2017-06-06T00:58:00Z">
        <w:r w:rsidRPr="00CE6E79">
          <w:rPr>
            <w:rFonts w:asciiTheme="minorHAnsi" w:hAnsiTheme="minorHAnsi"/>
            <w:b/>
            <w:rPrChange w:id="2825" w:author="Brad Scherer" w:date="2017-06-20T17:02:00Z">
              <w:rPr/>
            </w:rPrChange>
          </w:rPr>
          <w:t>The site should respond normally now every time.</w:t>
        </w:r>
        <w:r w:rsidRPr="0027023E">
          <w:rPr>
            <w:rFonts w:asciiTheme="minorHAnsi" w:hAnsiTheme="minorHAnsi"/>
            <w:rPrChange w:id="2826" w:author="Brad Scherer" w:date="2017-06-20T16:40:00Z">
              <w:rPr/>
            </w:rPrChange>
          </w:rPr>
          <w:t xml:space="preserve"> </w:t>
        </w:r>
      </w:ins>
    </w:p>
    <w:p w14:paraId="01BC6B19" w14:textId="77777777" w:rsidR="00B5501F" w:rsidRPr="0027023E" w:rsidRDefault="00B5501F" w:rsidP="00B5501F">
      <w:pPr>
        <w:pStyle w:val="ListParagraph"/>
        <w:rPr>
          <w:rFonts w:asciiTheme="minorHAnsi" w:hAnsiTheme="minorHAnsi"/>
          <w:rPrChange w:id="2827" w:author="Brad Scherer" w:date="2017-06-20T16:40:00Z">
            <w:rPr/>
          </w:rPrChange>
        </w:rPr>
      </w:pPr>
    </w:p>
    <w:p w14:paraId="21761D65" w14:textId="3822D42E" w:rsidR="00FA3477" w:rsidRPr="0027023E" w:rsidRDefault="00E870B3">
      <w:pPr>
        <w:pStyle w:val="ListParagraph"/>
        <w:numPr>
          <w:ilvl w:val="0"/>
          <w:numId w:val="64"/>
        </w:numPr>
        <w:rPr>
          <w:rFonts w:asciiTheme="minorHAnsi" w:hAnsiTheme="minorHAnsi"/>
          <w:rPrChange w:id="2828" w:author="Brad Scherer" w:date="2017-06-20T16:40:00Z">
            <w:rPr/>
          </w:rPrChange>
        </w:rPr>
        <w:pPrChange w:id="2829" w:author="Chad Jenison" w:date="2017-06-07T16:58:00Z">
          <w:pPr>
            <w:pStyle w:val="ListParagraph"/>
          </w:pPr>
        </w:pPrChange>
      </w:pPr>
      <w:proofErr w:type="spellStart"/>
      <w:ins w:id="2830" w:author="Jack Fenimore" w:date="2017-06-06T16:56:00Z">
        <w:r w:rsidRPr="0027023E">
          <w:rPr>
            <w:rFonts w:asciiTheme="minorHAnsi" w:hAnsiTheme="minorHAnsi"/>
          </w:rPr>
          <w:t>c</w:t>
        </w:r>
      </w:ins>
      <w:ins w:id="2831" w:author="Brad Scherer [2]" w:date="2017-06-06T00:52:00Z">
        <w:del w:id="2832" w:author="Jack Fenimore" w:date="2017-06-06T16:56:00Z">
          <w:r w:rsidR="00FA3477" w:rsidRPr="0027023E" w:rsidDel="00E870B3">
            <w:rPr>
              <w:rFonts w:asciiTheme="minorHAnsi" w:hAnsiTheme="minorHAnsi"/>
              <w:rPrChange w:id="2833" w:author="Brad Scherer" w:date="2017-06-20T16:40:00Z">
                <w:rPr/>
              </w:rPrChange>
            </w:rPr>
            <w:delText>C</w:delText>
          </w:r>
        </w:del>
        <w:r w:rsidR="00FA3477" w:rsidRPr="0027023E">
          <w:rPr>
            <w:rFonts w:asciiTheme="minorHAnsi" w:hAnsiTheme="minorHAnsi"/>
            <w:rPrChange w:id="2834" w:author="Brad Scherer" w:date="2017-06-20T16:40:00Z">
              <w:rPr/>
            </w:rPrChange>
          </w:rPr>
          <w:t>URL</w:t>
        </w:r>
        <w:proofErr w:type="spellEnd"/>
        <w:r w:rsidR="00FA3477" w:rsidRPr="0027023E">
          <w:rPr>
            <w:rFonts w:asciiTheme="minorHAnsi" w:hAnsiTheme="minorHAnsi"/>
            <w:rPrChange w:id="2835" w:author="Brad Scherer" w:date="2017-06-20T16:40:00Z">
              <w:rPr/>
            </w:rPrChange>
          </w:rPr>
          <w:t xml:space="preserve"> is considered</w:t>
        </w:r>
        <w:del w:id="2836" w:author="Brad Scherer" w:date="2017-06-20T17:02:00Z">
          <w:r w:rsidR="00FA3477" w:rsidRPr="0027023E" w:rsidDel="00CE6E79">
            <w:rPr>
              <w:rFonts w:asciiTheme="minorHAnsi" w:hAnsiTheme="minorHAnsi"/>
              <w:rPrChange w:id="2837" w:author="Brad Scherer" w:date="2017-06-20T16:40:00Z">
                <w:rPr/>
              </w:rPrChange>
            </w:rPr>
            <w:delText xml:space="preserve"> as</w:delText>
          </w:r>
        </w:del>
        <w:r w:rsidR="00FA3477" w:rsidRPr="0027023E">
          <w:rPr>
            <w:rFonts w:asciiTheme="minorHAnsi" w:hAnsiTheme="minorHAnsi"/>
            <w:rPrChange w:id="2838" w:author="Brad Scherer" w:date="2017-06-20T16:40:00Z">
              <w:rPr/>
            </w:rPrChange>
          </w:rPr>
          <w:t xml:space="preserve"> an </w:t>
        </w:r>
        <w:r w:rsidR="00FA3477" w:rsidRPr="00CE6E79">
          <w:rPr>
            <w:rFonts w:asciiTheme="minorHAnsi" w:hAnsiTheme="minorHAnsi"/>
            <w:b/>
            <w:rPrChange w:id="2839" w:author="Brad Scherer" w:date="2017-06-20T17:02:00Z">
              <w:rPr/>
            </w:rPrChange>
          </w:rPr>
          <w:t>HTTP Library tool</w:t>
        </w:r>
        <w:r w:rsidR="00FA3477" w:rsidRPr="0027023E">
          <w:rPr>
            <w:rFonts w:asciiTheme="minorHAnsi" w:hAnsiTheme="minorHAnsi"/>
            <w:rPrChange w:id="2840" w:author="Brad Scherer" w:date="2017-06-20T16:40:00Z">
              <w:rPr/>
            </w:rPrChange>
          </w:rPr>
          <w:t xml:space="preserve"> and falls in </w:t>
        </w:r>
        <w:r w:rsidR="00FA3477" w:rsidRPr="00CE6E79">
          <w:rPr>
            <w:rFonts w:asciiTheme="minorHAnsi" w:hAnsiTheme="minorHAnsi"/>
            <w:b/>
            <w:rPrChange w:id="2841" w:author="Brad Scherer" w:date="2017-06-20T17:02:00Z">
              <w:rPr/>
            </w:rPrChange>
          </w:rPr>
          <w:t>the Benign Category</w:t>
        </w:r>
        <w:r w:rsidR="00FA3477" w:rsidRPr="0027023E">
          <w:rPr>
            <w:rFonts w:asciiTheme="minorHAnsi" w:hAnsiTheme="minorHAnsi"/>
            <w:rPrChange w:id="2842" w:author="Brad Scherer" w:date="2017-06-20T16:40:00Z">
              <w:rPr/>
            </w:rPrChange>
          </w:rPr>
          <w:t xml:space="preserve">. </w:t>
        </w:r>
      </w:ins>
    </w:p>
    <w:p w14:paraId="2DE5EDF6" w14:textId="6259F7D8" w:rsidR="00E870B3" w:rsidRPr="0027023E" w:rsidDel="00CE6E79" w:rsidRDefault="00E870B3" w:rsidP="00E870B3">
      <w:pPr>
        <w:pStyle w:val="ListParagraph"/>
        <w:rPr>
          <w:ins w:id="2843" w:author="Jack Fenimore" w:date="2017-06-06T16:57:00Z"/>
          <w:del w:id="2844" w:author="Brad Scherer" w:date="2017-06-20T17:02:00Z"/>
          <w:rFonts w:asciiTheme="minorHAnsi" w:hAnsiTheme="minorHAnsi"/>
        </w:rPr>
      </w:pPr>
    </w:p>
    <w:tbl>
      <w:tblPr>
        <w:tblStyle w:val="TableGrid"/>
        <w:tblW w:w="0" w:type="auto"/>
        <w:tblInd w:w="720" w:type="dxa"/>
        <w:tblLook w:val="04A0" w:firstRow="1" w:lastRow="0" w:firstColumn="1" w:lastColumn="0" w:noHBand="0" w:noVBand="1"/>
      </w:tblPr>
      <w:tblGrid>
        <w:gridCol w:w="8856"/>
      </w:tblGrid>
      <w:tr w:rsidR="00E870B3" w:rsidRPr="0027023E" w:rsidDel="00CE6E79" w14:paraId="3DBA0465" w14:textId="3C9144BE" w:rsidTr="00CE6E79">
        <w:trPr>
          <w:ins w:id="2845" w:author="Jack Fenimore" w:date="2017-06-06T16:57:00Z"/>
          <w:del w:id="2846" w:author="Brad Scherer" w:date="2017-06-20T17:02:00Z"/>
        </w:trPr>
        <w:tc>
          <w:tcPr>
            <w:tcW w:w="8856" w:type="dxa"/>
          </w:tcPr>
          <w:p w14:paraId="15A97859" w14:textId="30860D76" w:rsidR="00E870B3" w:rsidRPr="0027023E" w:rsidDel="00CE6E79" w:rsidRDefault="00E870B3" w:rsidP="00E870B3">
            <w:pPr>
              <w:pStyle w:val="ListParagraph"/>
              <w:rPr>
                <w:ins w:id="2847" w:author="Jack Fenimore" w:date="2017-06-06T16:57:00Z"/>
                <w:del w:id="2848" w:author="Brad Scherer" w:date="2017-06-20T17:02:00Z"/>
                <w:rFonts w:asciiTheme="minorHAnsi" w:hAnsiTheme="minorHAnsi"/>
              </w:rPr>
            </w:pPr>
          </w:p>
          <w:p w14:paraId="19ACCFB8" w14:textId="6A9E9F81" w:rsidR="00E870B3" w:rsidRPr="0027023E" w:rsidDel="00CE6E79" w:rsidRDefault="00E870B3">
            <w:pPr>
              <w:pStyle w:val="ListParagraph"/>
              <w:rPr>
                <w:del w:id="2849" w:author="Brad Scherer" w:date="2017-06-20T17:02:00Z"/>
                <w:rFonts w:asciiTheme="minorHAnsi" w:hAnsiTheme="minorHAnsi"/>
              </w:rPr>
            </w:pPr>
            <w:ins w:id="2850" w:author="Jack Fenimore" w:date="2017-06-06T16:57:00Z">
              <w:del w:id="2851" w:author="Brad Scherer" w:date="2017-06-20T17:02:00Z">
                <w:r w:rsidRPr="0027023E" w:rsidDel="00CE6E79">
                  <w:rPr>
                    <w:rFonts w:asciiTheme="minorHAnsi" w:hAnsiTheme="minorHAnsi"/>
                  </w:rPr>
                  <w:delText>NOTE: Just how benign are HTTP library tools? curl can easily be scripted in a variety of ways and can be used as a downloader to s</w:delText>
                </w:r>
              </w:del>
            </w:ins>
            <w:ins w:id="2852" w:author="Chad Jenison" w:date="2017-06-09T13:32:00Z">
              <w:del w:id="2853" w:author="Brad Scherer" w:date="2017-06-20T17:02:00Z">
                <w:r w:rsidR="77B9B997" w:rsidRPr="0027023E" w:rsidDel="00CE6E79">
                  <w:rPr>
                    <w:rFonts w:asciiTheme="minorHAnsi" w:hAnsiTheme="minorHAnsi"/>
                  </w:rPr>
                  <w:delText>i</w:delText>
                </w:r>
                <w:r w:rsidR="47263A20" w:rsidRPr="0027023E" w:rsidDel="00CE6E79">
                  <w:rPr>
                    <w:rFonts w:asciiTheme="minorHAnsi" w:hAnsiTheme="minorHAnsi"/>
                  </w:rPr>
                  <w:delText xml:space="preserve">phon </w:delText>
                </w:r>
              </w:del>
            </w:ins>
            <w:ins w:id="2854" w:author="Jack Fenimore" w:date="2017-06-06T16:57:00Z">
              <w:del w:id="2855" w:author="Brad Scherer" w:date="2017-06-20T17:02:00Z">
                <w:r w:rsidRPr="0027023E" w:rsidDel="00CE6E79">
                  <w:rPr>
                    <w:rFonts w:asciiTheme="minorHAnsi" w:hAnsiTheme="minorHAnsi"/>
                  </w:rPr>
                  <w:delText xml:space="preserve">yphon off data. There are many use-cases where you simply do not want a tool interacting with your site. </w:delText>
                </w:r>
              </w:del>
            </w:ins>
          </w:p>
          <w:p w14:paraId="4720506B" w14:textId="21BF223D" w:rsidR="00E870B3" w:rsidRPr="0027023E" w:rsidDel="00CE6E79" w:rsidRDefault="00E870B3">
            <w:pPr>
              <w:pStyle w:val="ListParagraph"/>
              <w:rPr>
                <w:ins w:id="2856" w:author="Jack Fenimore" w:date="2017-06-06T16:57:00Z"/>
                <w:del w:id="2857" w:author="Brad Scherer" w:date="2017-06-20T17:02:00Z"/>
                <w:rFonts w:asciiTheme="minorHAnsi" w:hAnsiTheme="minorHAnsi"/>
              </w:rPr>
              <w:pPrChange w:id="2858" w:author="Brad Scherer" w:date="2017-06-20T17:02:00Z">
                <w:pPr>
                  <w:pStyle w:val="ListParagraph"/>
                  <w:ind w:left="0"/>
                </w:pPr>
              </w:pPrChange>
            </w:pPr>
          </w:p>
        </w:tc>
      </w:tr>
    </w:tbl>
    <w:p w14:paraId="5125639E" w14:textId="77777777" w:rsidR="00CE6E79" w:rsidRDefault="00CE6E79" w:rsidP="00CE6E79">
      <w:pPr>
        <w:pStyle w:val="ListParagraph"/>
        <w:rPr>
          <w:ins w:id="2859" w:author="Brad Scherer" w:date="2017-06-20T17:02:00Z"/>
          <w:rFonts w:asciiTheme="minorHAnsi" w:hAnsiTheme="minorHAnsi"/>
        </w:rPr>
      </w:pPr>
    </w:p>
    <w:p w14:paraId="12E2D8C7" w14:textId="39B03206" w:rsidR="00CE6E79" w:rsidRDefault="00CE6E79" w:rsidP="00CE6E79">
      <w:pPr>
        <w:pStyle w:val="ListParagraph"/>
        <w:rPr>
          <w:ins w:id="2860" w:author="Brad Scherer" w:date="2017-06-20T18:14:00Z"/>
          <w:rFonts w:asciiTheme="minorHAnsi" w:hAnsiTheme="minorHAnsi"/>
        </w:rPr>
      </w:pPr>
      <w:ins w:id="2861" w:author="Brad Scherer" w:date="2017-06-20T17:02:00Z">
        <w:r w:rsidRPr="00CE6E79">
          <w:rPr>
            <w:rFonts w:asciiTheme="minorHAnsi" w:hAnsiTheme="minorHAnsi"/>
            <w:color w:val="FF0000"/>
            <w:rPrChange w:id="2862" w:author="Brad Scherer" w:date="2017-06-20T17:02:00Z">
              <w:rPr>
                <w:rFonts w:asciiTheme="minorHAnsi" w:hAnsiTheme="minorHAnsi"/>
              </w:rPr>
            </w:rPrChange>
          </w:rPr>
          <w:t xml:space="preserve">NOTE: </w:t>
        </w:r>
        <w:r w:rsidRPr="0027023E">
          <w:rPr>
            <w:rFonts w:asciiTheme="minorHAnsi" w:hAnsiTheme="minorHAnsi"/>
          </w:rPr>
          <w:t xml:space="preserve">Just how benign are HTTP library tools? </w:t>
        </w:r>
        <w:proofErr w:type="spellStart"/>
        <w:r w:rsidRPr="0027023E">
          <w:rPr>
            <w:rFonts w:asciiTheme="minorHAnsi" w:hAnsiTheme="minorHAnsi"/>
          </w:rPr>
          <w:t>c</w:t>
        </w:r>
      </w:ins>
      <w:ins w:id="2863" w:author="Brad Scherer" w:date="2017-06-20T18:14:00Z">
        <w:r w:rsidR="00B5501F">
          <w:rPr>
            <w:rFonts w:asciiTheme="minorHAnsi" w:hAnsiTheme="minorHAnsi"/>
          </w:rPr>
          <w:t>URL</w:t>
        </w:r>
      </w:ins>
      <w:proofErr w:type="spellEnd"/>
      <w:ins w:id="2864" w:author="Brad Scherer" w:date="2017-06-20T17:02:00Z">
        <w:r w:rsidRPr="0027023E">
          <w:rPr>
            <w:rFonts w:asciiTheme="minorHAnsi" w:hAnsiTheme="minorHAnsi"/>
          </w:rPr>
          <w:t xml:space="preserve"> can easily be scripted in a variety of ways and can be used as a downloader to siphon off data. </w:t>
        </w:r>
        <w:r>
          <w:rPr>
            <w:rFonts w:asciiTheme="minorHAnsi" w:hAnsiTheme="minorHAnsi"/>
          </w:rPr>
          <w:t xml:space="preserve">Remember the famous </w:t>
        </w:r>
      </w:ins>
      <w:ins w:id="2865" w:author="Brad Scherer" w:date="2017-06-20T17:03:00Z">
        <w:r>
          <w:rPr>
            <w:rFonts w:asciiTheme="minorHAnsi" w:hAnsiTheme="minorHAnsi"/>
          </w:rPr>
          <w:t xml:space="preserve">media </w:t>
        </w:r>
        <w:r>
          <w:rPr>
            <w:rFonts w:asciiTheme="minorHAnsi" w:hAnsiTheme="minorHAnsi"/>
          </w:rPr>
          <w:lastRenderedPageBreak/>
          <w:t xml:space="preserve">defined </w:t>
        </w:r>
      </w:ins>
      <w:ins w:id="2866" w:author="Brad Scherer" w:date="2017-06-20T17:02:00Z">
        <w:r>
          <w:rPr>
            <w:rFonts w:asciiTheme="minorHAnsi" w:hAnsiTheme="minorHAnsi"/>
          </w:rPr>
          <w:t xml:space="preserve">“hacking tool” that Snowden used? </w:t>
        </w:r>
        <w:proofErr w:type="spellStart"/>
        <w:r>
          <w:rPr>
            <w:rFonts w:asciiTheme="minorHAnsi" w:hAnsiTheme="minorHAnsi"/>
          </w:rPr>
          <w:t>wget</w:t>
        </w:r>
        <w:proofErr w:type="spellEnd"/>
        <w:r>
          <w:rPr>
            <w:rFonts w:asciiTheme="minorHAnsi" w:hAnsiTheme="minorHAnsi"/>
          </w:rPr>
          <w:t xml:space="preserve">? </w:t>
        </w:r>
        <w:r w:rsidRPr="00CE6E79">
          <w:rPr>
            <w:rFonts w:asciiTheme="minorHAnsi" w:hAnsiTheme="minorHAnsi"/>
            <w:rPrChange w:id="2867" w:author="Brad Scherer" w:date="2017-06-20T17:03:00Z">
              <w:rPr/>
            </w:rPrChange>
          </w:rPr>
          <w:t xml:space="preserve">There are many use-cases where you simply do not want a </w:t>
        </w:r>
        <w:r w:rsidR="00E43872" w:rsidRPr="00E43872">
          <w:rPr>
            <w:rFonts w:asciiTheme="minorHAnsi" w:hAnsiTheme="minorHAnsi"/>
          </w:rPr>
          <w:t>tool interacting with your site</w:t>
        </w:r>
      </w:ins>
      <w:ins w:id="2868" w:author="Brad Scherer" w:date="2017-06-20T18:14:00Z">
        <w:r w:rsidR="00B5501F">
          <w:rPr>
            <w:rFonts w:asciiTheme="minorHAnsi" w:hAnsiTheme="minorHAnsi"/>
          </w:rPr>
          <w:t xml:space="preserve">. </w:t>
        </w:r>
      </w:ins>
    </w:p>
    <w:p w14:paraId="430CC446" w14:textId="77777777" w:rsidR="00B5501F" w:rsidRDefault="00B5501F" w:rsidP="00CE6E79">
      <w:pPr>
        <w:pStyle w:val="ListParagraph"/>
        <w:rPr>
          <w:ins w:id="2869" w:author="Brad Scherer" w:date="2017-06-20T18:14:00Z"/>
          <w:rFonts w:asciiTheme="minorHAnsi" w:hAnsiTheme="minorHAnsi"/>
        </w:rPr>
      </w:pPr>
    </w:p>
    <w:p w14:paraId="63605A00" w14:textId="7068E487" w:rsidR="00B5501F" w:rsidRPr="00B5501F" w:rsidRDefault="00E43872">
      <w:pPr>
        <w:pStyle w:val="F5H2"/>
        <w:rPr>
          <w:ins w:id="2870" w:author="Brad Scherer" w:date="2017-06-20T17:02:00Z"/>
        </w:rPr>
        <w:pPrChange w:id="2871" w:author="Brad Scherer" w:date="2017-06-20T18:15:00Z">
          <w:pPr>
            <w:pStyle w:val="ListParagraph"/>
          </w:pPr>
        </w:pPrChange>
      </w:pPr>
      <w:ins w:id="2872" w:author="Brad Scherer" w:date="2017-06-20T18:22:00Z">
        <w:r>
          <w:t>Selectively Blocking</w:t>
        </w:r>
      </w:ins>
      <w:ins w:id="2873" w:author="Brad Scherer" w:date="2017-06-20T18:14:00Z">
        <w:r w:rsidR="00B5501F">
          <w:t xml:space="preserve"> BOT</w:t>
        </w:r>
      </w:ins>
      <w:ins w:id="2874" w:author="Brad Scherer" w:date="2017-06-20T18:23:00Z">
        <w:r>
          <w:t xml:space="preserve"> Categories</w:t>
        </w:r>
      </w:ins>
    </w:p>
    <w:p w14:paraId="7561C5E1" w14:textId="77777777" w:rsidR="00E870B3" w:rsidRPr="0027023E" w:rsidRDefault="00E870B3" w:rsidP="00E870B3">
      <w:pPr>
        <w:pStyle w:val="ListParagraph"/>
        <w:rPr>
          <w:ins w:id="2875" w:author="Jack Fenimore" w:date="2017-06-06T16:57:00Z"/>
          <w:rFonts w:asciiTheme="minorHAnsi" w:hAnsiTheme="minorHAnsi"/>
        </w:rPr>
      </w:pPr>
    </w:p>
    <w:p w14:paraId="7EAF0AB1" w14:textId="3BDCFF01" w:rsidR="00FA3477" w:rsidRPr="00B5501F" w:rsidDel="00E870B3" w:rsidRDefault="00FA3477">
      <w:pPr>
        <w:pStyle w:val="ListParagraph"/>
        <w:numPr>
          <w:ilvl w:val="0"/>
          <w:numId w:val="71"/>
        </w:numPr>
        <w:rPr>
          <w:ins w:id="2876" w:author="Brad Scherer [2]" w:date="2017-06-06T00:56:00Z"/>
          <w:del w:id="2877" w:author="Jack Fenimore" w:date="2017-06-06T16:57:00Z"/>
          <w:rFonts w:asciiTheme="minorHAnsi" w:hAnsiTheme="minorHAnsi"/>
          <w:rPrChange w:id="2878" w:author="Brad Scherer" w:date="2017-06-20T18:16:00Z">
            <w:rPr>
              <w:ins w:id="2879" w:author="Brad Scherer [2]" w:date="2017-06-06T00:56:00Z"/>
              <w:del w:id="2880" w:author="Jack Fenimore" w:date="2017-06-06T16:57:00Z"/>
            </w:rPr>
          </w:rPrChange>
        </w:rPr>
        <w:pPrChange w:id="2881" w:author="Brad Scherer" w:date="2017-06-20T18:16:00Z">
          <w:pPr>
            <w:pStyle w:val="ListParagraph"/>
          </w:pPr>
        </w:pPrChange>
      </w:pPr>
      <w:ins w:id="2882" w:author="Brad Scherer [2]" w:date="2017-06-06T00:53:00Z">
        <w:del w:id="2883" w:author="Jack Fenimore" w:date="2017-06-06T16:57:00Z">
          <w:r w:rsidRPr="00B5501F" w:rsidDel="00E870B3">
            <w:rPr>
              <w:rFonts w:asciiTheme="minorHAnsi" w:hAnsiTheme="minorHAnsi"/>
              <w:rPrChange w:id="2884" w:author="Brad Scherer" w:date="2017-06-20T18:16:00Z">
                <w:rPr/>
              </w:rPrChange>
            </w:rPr>
            <w:delText xml:space="preserve">Just how benign are HTTP library tools? curl can easily be scripted in a variety of ways and can be used as a </w:delText>
          </w:r>
        </w:del>
      </w:ins>
      <w:ins w:id="2885" w:author="Brad Scherer [2]" w:date="2017-06-06T00:54:00Z">
        <w:del w:id="2886" w:author="Jack Fenimore" w:date="2017-06-06T16:57:00Z">
          <w:r w:rsidRPr="00B5501F" w:rsidDel="00E870B3">
            <w:rPr>
              <w:rFonts w:asciiTheme="minorHAnsi" w:hAnsiTheme="minorHAnsi"/>
              <w:rPrChange w:id="2887" w:author="Brad Scherer" w:date="2017-06-20T18:16:00Z">
                <w:rPr/>
              </w:rPrChange>
            </w:rPr>
            <w:delText>downloader</w:delText>
          </w:r>
        </w:del>
      </w:ins>
      <w:ins w:id="2888" w:author="Brad Scherer [2]" w:date="2017-06-06T00:55:00Z">
        <w:del w:id="2889" w:author="Jack Fenimore" w:date="2017-06-06T16:57:00Z">
          <w:r w:rsidRPr="00B5501F" w:rsidDel="00E870B3">
            <w:rPr>
              <w:rFonts w:asciiTheme="minorHAnsi" w:hAnsiTheme="minorHAnsi"/>
              <w:rPrChange w:id="2890" w:author="Brad Scherer" w:date="2017-06-20T18:16:00Z">
                <w:rPr/>
              </w:rPrChange>
            </w:rPr>
            <w:delText xml:space="preserve"> to syphon off data. There are many use-cases where you simply do not want a tool interacting with your site. </w:delText>
          </w:r>
        </w:del>
      </w:ins>
    </w:p>
    <w:p w14:paraId="24A8A201" w14:textId="0B749A40" w:rsidR="00E80684" w:rsidRPr="0027023E" w:rsidRDefault="00FA3477">
      <w:pPr>
        <w:pStyle w:val="ListParagraph"/>
        <w:numPr>
          <w:ilvl w:val="0"/>
          <w:numId w:val="71"/>
        </w:numPr>
        <w:rPr>
          <w:ins w:id="2891" w:author="Joshua Murray" w:date="2017-06-14T23:57:00Z"/>
        </w:rPr>
        <w:pPrChange w:id="2892" w:author="Brad Scherer" w:date="2017-06-20T18:16:00Z">
          <w:pPr>
            <w:pStyle w:val="ListParagraph"/>
          </w:pPr>
        </w:pPrChange>
      </w:pPr>
      <w:ins w:id="2893" w:author="Brad Scherer [2]" w:date="2017-06-06T00:56:00Z">
        <w:r w:rsidRPr="00B5501F">
          <w:t xml:space="preserve">Under </w:t>
        </w:r>
      </w:ins>
      <w:ins w:id="2894" w:author="Brad Scherer" w:date="2017-06-20T18:17:00Z">
        <w:r w:rsidR="00B5501F">
          <w:t xml:space="preserve">your </w:t>
        </w:r>
        <w:proofErr w:type="spellStart"/>
        <w:r w:rsidR="00B5501F">
          <w:t>hackazon</w:t>
        </w:r>
        <w:proofErr w:type="spellEnd"/>
        <w:r w:rsidR="00B5501F">
          <w:t xml:space="preserve"> </w:t>
        </w:r>
        <w:proofErr w:type="spellStart"/>
        <w:r w:rsidR="00B5501F">
          <w:t>DoS</w:t>
        </w:r>
        <w:proofErr w:type="spellEnd"/>
        <w:r w:rsidR="00B5501F">
          <w:t xml:space="preserve"> profile in </w:t>
        </w:r>
      </w:ins>
      <w:ins w:id="2895" w:author="Joshua Murray" w:date="2017-06-14T23:24:00Z">
        <w:r w:rsidR="00925614" w:rsidRPr="00CE6E79">
          <w:rPr>
            <w:b/>
            <w:rPrChange w:id="2896" w:author="Brad Scherer" w:date="2017-06-20T17:03:00Z">
              <w:rPr>
                <w:rFonts w:asciiTheme="minorHAnsi" w:hAnsiTheme="minorHAnsi"/>
              </w:rPr>
            </w:rPrChange>
          </w:rPr>
          <w:t xml:space="preserve">“Application Security &gt;&gt; </w:t>
        </w:r>
      </w:ins>
      <w:ins w:id="2897" w:author="Brad Scherer [2]" w:date="2017-06-06T00:56:00Z">
        <w:r w:rsidRPr="00CE6E79">
          <w:rPr>
            <w:b/>
            <w:rPrChange w:id="2898" w:author="Brad Scherer" w:date="2017-06-20T17:03:00Z">
              <w:rPr/>
            </w:rPrChange>
          </w:rPr>
          <w:t>Bot Signatures</w:t>
        </w:r>
      </w:ins>
      <w:ins w:id="2899" w:author="Joshua Murray" w:date="2017-06-14T23:24:00Z">
        <w:r w:rsidR="00925614" w:rsidRPr="00CE6E79">
          <w:rPr>
            <w:b/>
            <w:rPrChange w:id="2900" w:author="Brad Scherer" w:date="2017-06-20T17:03:00Z">
              <w:rPr>
                <w:rFonts w:asciiTheme="minorHAnsi" w:hAnsiTheme="minorHAnsi"/>
              </w:rPr>
            </w:rPrChange>
          </w:rPr>
          <w:t>”</w:t>
        </w:r>
        <w:r w:rsidR="00925614" w:rsidRPr="0027023E">
          <w:t xml:space="preserve"> </w:t>
        </w:r>
      </w:ins>
      <w:ins w:id="2901" w:author="Joshua Murray" w:date="2017-06-14T23:25:00Z">
        <w:del w:id="2902" w:author="Brad Scherer" w:date="2017-06-20T18:17:00Z">
          <w:r w:rsidR="002A144A" w:rsidRPr="0027023E" w:rsidDel="00B5501F">
            <w:delText xml:space="preserve">for the </w:delText>
          </w:r>
          <w:r w:rsidR="002A144A" w:rsidRPr="00CE6E79" w:rsidDel="00B5501F">
            <w:rPr>
              <w:b/>
              <w:rPrChange w:id="2903" w:author="Brad Scherer" w:date="2017-06-20T17:03:00Z">
                <w:rPr>
                  <w:rFonts w:asciiTheme="minorHAnsi" w:hAnsiTheme="minorHAnsi"/>
                </w:rPr>
              </w:rPrChange>
            </w:rPr>
            <w:delText>“hackazon_DoS”</w:delText>
          </w:r>
          <w:r w:rsidR="002A144A" w:rsidRPr="0027023E" w:rsidDel="00B5501F">
            <w:delText xml:space="preserve"> profile,</w:delText>
          </w:r>
        </w:del>
      </w:ins>
      <w:ins w:id="2904" w:author="Joshua Murray" w:date="2017-06-14T23:27:00Z">
        <w:del w:id="2905" w:author="Brad Scherer" w:date="2017-06-20T18:17:00Z">
          <w:r w:rsidR="00E80684" w:rsidRPr="0027023E" w:rsidDel="00B5501F">
            <w:delText xml:space="preserve"> </w:delText>
          </w:r>
        </w:del>
        <w:r w:rsidR="00E80684" w:rsidRPr="0027023E">
          <w:t xml:space="preserve">click on the </w:t>
        </w:r>
        <w:r w:rsidR="00E80684" w:rsidRPr="00CE6E79">
          <w:rPr>
            <w:b/>
            <w:rPrChange w:id="2906" w:author="Brad Scherer" w:date="2017-06-20T17:03:00Z">
              <w:rPr>
                <w:rFonts w:asciiTheme="minorHAnsi" w:hAnsiTheme="minorHAnsi"/>
              </w:rPr>
            </w:rPrChange>
          </w:rPr>
          <w:t xml:space="preserve">“Edit” </w:t>
        </w:r>
        <w:r w:rsidR="00E80684" w:rsidRPr="0027023E">
          <w:t>link</w:t>
        </w:r>
      </w:ins>
      <w:ins w:id="2907" w:author="Joshua Murray" w:date="2017-06-14T23:28:00Z">
        <w:r w:rsidR="00E80684" w:rsidRPr="0027023E">
          <w:t xml:space="preserve"> for the </w:t>
        </w:r>
        <w:r w:rsidR="00E80684" w:rsidRPr="00CE6E79">
          <w:rPr>
            <w:b/>
            <w:rPrChange w:id="2908" w:author="Brad Scherer" w:date="2017-06-20T17:03:00Z">
              <w:rPr>
                <w:rFonts w:asciiTheme="minorHAnsi" w:hAnsiTheme="minorHAnsi"/>
              </w:rPr>
            </w:rPrChange>
          </w:rPr>
          <w:t>“Bot Signature Categories”</w:t>
        </w:r>
        <w:r w:rsidR="00E80684" w:rsidRPr="0027023E">
          <w:t xml:space="preserve"> section.</w:t>
        </w:r>
      </w:ins>
    </w:p>
    <w:p w14:paraId="0072B9D4" w14:textId="41F2EFC8" w:rsidR="006F2C94" w:rsidRDefault="006F2C94" w:rsidP="006F2C94">
      <w:pPr>
        <w:pStyle w:val="ListParagraph"/>
        <w:rPr>
          <w:ins w:id="2909" w:author="Brad Scherer" w:date="2017-07-11T10:55:00Z"/>
          <w:noProof/>
        </w:rPr>
      </w:pPr>
      <w:ins w:id="2910" w:author="Joshua Murray" w:date="2017-06-14T23:57:00Z">
        <w:del w:id="2911" w:author="Brad Scherer" w:date="2017-07-11T10:55:00Z">
          <w:r w:rsidRPr="0027023E" w:rsidDel="00500795">
            <w:rPr>
              <w:rFonts w:asciiTheme="minorHAnsi" w:hAnsiTheme="minorHAnsi"/>
              <w:noProof/>
              <w:rPrChange w:id="2912" w:author="Brad Scherer" w:date="2017-06-20T16:40:00Z">
                <w:rPr>
                  <w:noProof/>
                </w:rPr>
              </w:rPrChange>
            </w:rPr>
            <w:drawing>
              <wp:inline distT="0" distB="0" distL="0" distR="0" wp14:anchorId="60994CF9" wp14:editId="0DE19157">
                <wp:extent cx="5938520" cy="3155950"/>
                <wp:effectExtent l="0" t="0" r="5080" b="0"/>
                <wp:docPr id="45" name="Picture 45" descr="/Users/jomurray/Desktop/Screen Shot 2017-06-14 at 11.5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murray/Desktop/Screen Shot 2017-06-14 at 11.57.0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8520" cy="3155950"/>
                        </a:xfrm>
                        <a:prstGeom prst="rect">
                          <a:avLst/>
                        </a:prstGeom>
                        <a:noFill/>
                        <a:ln>
                          <a:noFill/>
                        </a:ln>
                      </pic:spPr>
                    </pic:pic>
                  </a:graphicData>
                </a:graphic>
              </wp:inline>
            </w:drawing>
          </w:r>
        </w:del>
      </w:ins>
      <w:ins w:id="2913" w:author="Brad Scherer" w:date="2017-07-11T10:55:00Z">
        <w:r w:rsidR="00500795" w:rsidRPr="00500795">
          <w:rPr>
            <w:noProof/>
          </w:rPr>
          <w:t xml:space="preserve"> </w:t>
        </w:r>
        <w:r w:rsidR="00500795" w:rsidRPr="00500795">
          <w:rPr>
            <w:rFonts w:asciiTheme="minorHAnsi" w:hAnsiTheme="minorHAnsi"/>
            <w:noProof/>
            <w:rPrChange w:id="2914" w:author="Unknown">
              <w:rPr>
                <w:noProof/>
              </w:rPr>
            </w:rPrChange>
          </w:rPr>
          <w:drawing>
            <wp:inline distT="0" distB="0" distL="0" distR="0" wp14:anchorId="6AE36DEA" wp14:editId="49E33880">
              <wp:extent cx="5943600" cy="3179445"/>
              <wp:effectExtent l="0" t="0" r="0" b="0"/>
              <wp:docPr id="520866763" name="Picture 52086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79445"/>
                      </a:xfrm>
                      <a:prstGeom prst="rect">
                        <a:avLst/>
                      </a:prstGeom>
                    </pic:spPr>
                  </pic:pic>
                </a:graphicData>
              </a:graphic>
            </wp:inline>
          </w:drawing>
        </w:r>
      </w:ins>
    </w:p>
    <w:p w14:paraId="2CFB6F07" w14:textId="77777777" w:rsidR="00500795" w:rsidRPr="0027023E" w:rsidRDefault="00500795" w:rsidP="006F2C94">
      <w:pPr>
        <w:pStyle w:val="ListParagraph"/>
        <w:rPr>
          <w:ins w:id="2915" w:author="Joshua Murray" w:date="2017-06-14T23:28:00Z"/>
          <w:rFonts w:asciiTheme="minorHAnsi" w:hAnsiTheme="minorHAnsi"/>
        </w:rPr>
      </w:pPr>
    </w:p>
    <w:p w14:paraId="398A8509" w14:textId="2CE6109C" w:rsidR="00FA3477" w:rsidRPr="0027023E" w:rsidRDefault="00E80684">
      <w:pPr>
        <w:pStyle w:val="ListParagraph"/>
        <w:numPr>
          <w:ilvl w:val="0"/>
          <w:numId w:val="71"/>
        </w:numPr>
        <w:rPr>
          <w:rFonts w:asciiTheme="minorHAnsi" w:hAnsiTheme="minorHAnsi"/>
          <w:rPrChange w:id="2916" w:author="Brad Scherer" w:date="2017-06-20T16:40:00Z">
            <w:rPr/>
          </w:rPrChange>
        </w:rPr>
        <w:pPrChange w:id="2917" w:author="Brad Scherer" w:date="2017-06-20T18:16:00Z">
          <w:pPr>
            <w:pStyle w:val="ListParagraph"/>
          </w:pPr>
        </w:pPrChange>
      </w:pPr>
      <w:ins w:id="2918" w:author="Joshua Murray" w:date="2017-06-14T23:28:00Z">
        <w:r w:rsidRPr="0027023E">
          <w:rPr>
            <w:rFonts w:asciiTheme="minorHAnsi" w:hAnsiTheme="minorHAnsi"/>
          </w:rPr>
          <w:t>C</w:t>
        </w:r>
      </w:ins>
      <w:ins w:id="2919" w:author="Brad Scherer [2]" w:date="2017-06-06T00:56:00Z">
        <w:del w:id="2920" w:author="Joshua Murray" w:date="2017-06-14T23:28:00Z">
          <w:r w:rsidR="00FA3477" w:rsidRPr="0027023E">
            <w:rPr>
              <w:rFonts w:asciiTheme="minorHAnsi" w:hAnsiTheme="minorHAnsi"/>
              <w:rPrChange w:id="2921" w:author="Brad Scherer" w:date="2017-06-20T16:40:00Z">
                <w:rPr/>
              </w:rPrChange>
            </w:rPr>
            <w:delText xml:space="preserve"> c</w:delText>
          </w:r>
        </w:del>
        <w:r w:rsidR="00FA3477" w:rsidRPr="0027023E">
          <w:rPr>
            <w:rFonts w:asciiTheme="minorHAnsi" w:hAnsiTheme="minorHAnsi"/>
            <w:rPrChange w:id="2922" w:author="Brad Scherer" w:date="2017-06-20T16:40:00Z">
              <w:rPr/>
            </w:rPrChange>
          </w:rPr>
          <w:t xml:space="preserve">hange the HTTP Library action from </w:t>
        </w:r>
        <w:r w:rsidR="00FA3477" w:rsidRPr="00CE6E79">
          <w:rPr>
            <w:rFonts w:asciiTheme="minorHAnsi" w:hAnsiTheme="minorHAnsi"/>
            <w:b/>
            <w:rPrChange w:id="2923" w:author="Brad Scherer" w:date="2017-06-20T17:03:00Z">
              <w:rPr/>
            </w:rPrChange>
          </w:rPr>
          <w:t>“None”</w:t>
        </w:r>
        <w:r w:rsidR="00FA3477" w:rsidRPr="0027023E">
          <w:rPr>
            <w:rFonts w:asciiTheme="minorHAnsi" w:hAnsiTheme="minorHAnsi"/>
            <w:rPrChange w:id="2924" w:author="Brad Scherer" w:date="2017-06-20T16:40:00Z">
              <w:rPr/>
            </w:rPrChange>
          </w:rPr>
          <w:t xml:space="preserve"> to </w:t>
        </w:r>
        <w:r w:rsidR="00FA3477" w:rsidRPr="00CE6E79">
          <w:rPr>
            <w:rFonts w:asciiTheme="minorHAnsi" w:hAnsiTheme="minorHAnsi"/>
            <w:b/>
            <w:rPrChange w:id="2925" w:author="Brad Scherer" w:date="2017-06-20T17:04:00Z">
              <w:rPr/>
            </w:rPrChange>
          </w:rPr>
          <w:t>“Block”</w:t>
        </w:r>
      </w:ins>
      <w:ins w:id="2926" w:author="Jack Fenimore" w:date="2017-06-06T16:56:00Z">
        <w:r w:rsidR="00E870B3" w:rsidRPr="00CE6E79">
          <w:rPr>
            <w:rFonts w:asciiTheme="minorHAnsi" w:hAnsiTheme="minorHAnsi"/>
            <w:b/>
            <w:rPrChange w:id="2927" w:author="Brad Scherer" w:date="2017-06-20T17:04:00Z">
              <w:rPr>
                <w:rFonts w:asciiTheme="minorHAnsi" w:hAnsiTheme="minorHAnsi"/>
              </w:rPr>
            </w:rPrChange>
          </w:rPr>
          <w:t xml:space="preserve"> </w:t>
        </w:r>
      </w:ins>
      <w:ins w:id="2928" w:author="Joshua Murray" w:date="2017-06-14T23:29:00Z">
        <w:r w:rsidRPr="0027023E">
          <w:rPr>
            <w:rFonts w:asciiTheme="minorHAnsi" w:hAnsiTheme="minorHAnsi"/>
          </w:rPr>
          <w:t xml:space="preserve">under the </w:t>
        </w:r>
        <w:r w:rsidRPr="00CE6E79">
          <w:rPr>
            <w:rFonts w:asciiTheme="minorHAnsi" w:hAnsiTheme="minorHAnsi"/>
            <w:b/>
            <w:rPrChange w:id="2929" w:author="Brad Scherer" w:date="2017-06-20T17:04:00Z">
              <w:rPr>
                <w:rFonts w:asciiTheme="minorHAnsi" w:hAnsiTheme="minorHAnsi"/>
              </w:rPr>
            </w:rPrChange>
          </w:rPr>
          <w:t>“Benign Categories”</w:t>
        </w:r>
        <w:r w:rsidRPr="0027023E">
          <w:rPr>
            <w:rFonts w:asciiTheme="minorHAnsi" w:hAnsiTheme="minorHAnsi"/>
          </w:rPr>
          <w:t xml:space="preserve"> section </w:t>
        </w:r>
      </w:ins>
      <w:ins w:id="2930" w:author="Brad Scherer [2]" w:date="2017-06-06T00:57:00Z">
        <w:r w:rsidR="00FA3477" w:rsidRPr="0027023E">
          <w:rPr>
            <w:rFonts w:asciiTheme="minorHAnsi" w:hAnsiTheme="minorHAnsi"/>
            <w:rPrChange w:id="2931" w:author="Brad Scherer" w:date="2017-06-20T16:40:00Z">
              <w:rPr/>
            </w:rPrChange>
          </w:rPr>
          <w:t xml:space="preserve">and click </w:t>
        </w:r>
      </w:ins>
      <w:ins w:id="2932" w:author="Joshua Murray" w:date="2017-06-14T23:28:00Z">
        <w:r w:rsidRPr="00CE6E79">
          <w:rPr>
            <w:rFonts w:asciiTheme="minorHAnsi" w:hAnsiTheme="minorHAnsi"/>
            <w:b/>
            <w:rPrChange w:id="2933" w:author="Brad Scherer" w:date="2017-06-20T17:04:00Z">
              <w:rPr>
                <w:rFonts w:asciiTheme="minorHAnsi" w:hAnsiTheme="minorHAnsi"/>
              </w:rPr>
            </w:rPrChange>
          </w:rPr>
          <w:t>“U</w:t>
        </w:r>
      </w:ins>
      <w:ins w:id="2934" w:author="Brad Scherer [2]" w:date="2017-06-06T00:57:00Z">
        <w:del w:id="2935" w:author="Joshua Murray" w:date="2017-06-14T23:28:00Z">
          <w:r w:rsidR="00FA3477" w:rsidRPr="00CE6E79" w:rsidDel="00E80684">
            <w:rPr>
              <w:rFonts w:asciiTheme="minorHAnsi" w:hAnsiTheme="minorHAnsi"/>
              <w:b/>
              <w:rPrChange w:id="2936" w:author="Brad Scherer" w:date="2017-06-20T17:04:00Z">
                <w:rPr/>
              </w:rPrChange>
            </w:rPr>
            <w:delText>u</w:delText>
          </w:r>
        </w:del>
        <w:r w:rsidR="00FA3477" w:rsidRPr="00CE6E79">
          <w:rPr>
            <w:rFonts w:asciiTheme="minorHAnsi" w:hAnsiTheme="minorHAnsi"/>
            <w:b/>
            <w:rPrChange w:id="2937" w:author="Brad Scherer" w:date="2017-06-20T17:04:00Z">
              <w:rPr/>
            </w:rPrChange>
          </w:rPr>
          <w:t>pdate</w:t>
        </w:r>
      </w:ins>
      <w:ins w:id="2938" w:author="Joshua Murray" w:date="2017-06-14T23:28:00Z">
        <w:r w:rsidRPr="00CE6E79">
          <w:rPr>
            <w:rFonts w:asciiTheme="minorHAnsi" w:hAnsiTheme="minorHAnsi"/>
            <w:b/>
            <w:rPrChange w:id="2939" w:author="Brad Scherer" w:date="2017-06-20T17:04:00Z">
              <w:rPr>
                <w:rFonts w:asciiTheme="minorHAnsi" w:hAnsiTheme="minorHAnsi"/>
              </w:rPr>
            </w:rPrChange>
          </w:rPr>
          <w:t xml:space="preserve">” </w:t>
        </w:r>
        <w:r w:rsidRPr="0027023E">
          <w:rPr>
            <w:rFonts w:asciiTheme="minorHAnsi" w:hAnsiTheme="minorHAnsi"/>
          </w:rPr>
          <w:t>to apply the policy changes.</w:t>
        </w:r>
      </w:ins>
      <w:ins w:id="2940" w:author="Brad Scherer [2]" w:date="2017-06-06T00:57:00Z">
        <w:del w:id="2941" w:author="Brad Scherer" w:date="2017-06-20T17:04:00Z">
          <w:r w:rsidR="00FA3477" w:rsidRPr="0027023E" w:rsidDel="00CE6E79">
            <w:rPr>
              <w:rFonts w:asciiTheme="minorHAnsi" w:hAnsiTheme="minorHAnsi"/>
              <w:rPrChange w:id="2942" w:author="Brad Scherer" w:date="2017-06-20T16:40:00Z">
                <w:rPr/>
              </w:rPrChange>
            </w:rPr>
            <w:delText xml:space="preserve">. </w:delText>
          </w:r>
        </w:del>
      </w:ins>
    </w:p>
    <w:p w14:paraId="1CD152A8" w14:textId="72B7F3BE" w:rsidR="00C81B22" w:rsidRPr="0027023E" w:rsidRDefault="00C81B22">
      <w:pPr>
        <w:pStyle w:val="ListParagraph"/>
        <w:rPr>
          <w:ins w:id="2943" w:author="Brad Scherer [2]" w:date="2017-06-06T00:57:00Z"/>
          <w:rFonts w:asciiTheme="minorHAnsi" w:hAnsiTheme="minorHAnsi"/>
          <w:rPrChange w:id="2944" w:author="Brad Scherer" w:date="2017-06-20T16:40:00Z">
            <w:rPr>
              <w:ins w:id="2945" w:author="Brad Scherer [2]" w:date="2017-06-06T00:57:00Z"/>
            </w:rPr>
          </w:rPrChange>
        </w:rPr>
      </w:pPr>
    </w:p>
    <w:p w14:paraId="0C9D20F5" w14:textId="77777777" w:rsidR="00FA3477" w:rsidRPr="0027023E" w:rsidRDefault="00FA3477" w:rsidP="00FA3477">
      <w:pPr>
        <w:pStyle w:val="ListParagraph"/>
        <w:rPr>
          <w:ins w:id="2946" w:author="Brad Scherer [2]" w:date="2017-06-06T00:59:00Z"/>
          <w:rFonts w:asciiTheme="minorHAnsi" w:eastAsia="Calibri" w:hAnsiTheme="minorHAnsi" w:cs="Calibri"/>
          <w:color w:val="FFFFFF" w:themeColor="background1"/>
          <w:rPrChange w:id="2947" w:author="Brad Scherer" w:date="2017-06-20T16:40:00Z">
            <w:rPr>
              <w:ins w:id="2948" w:author="Brad Scherer [2]" w:date="2017-06-06T00:59:00Z"/>
              <w:rFonts w:ascii="Calibri" w:eastAsia="Calibri" w:hAnsi="Calibri" w:cs="Calibri"/>
              <w:color w:val="FFFFFF" w:themeColor="background1"/>
            </w:rPr>
          </w:rPrChange>
        </w:rPr>
      </w:pPr>
      <w:ins w:id="2949" w:author="Brad Scherer [2]" w:date="2017-06-06T00:57:00Z">
        <w:r w:rsidRPr="0027023E">
          <w:rPr>
            <w:rFonts w:asciiTheme="minorHAnsi" w:hAnsiTheme="minorHAnsi"/>
            <w:noProof/>
            <w:rPrChange w:id="2950" w:author="Brad Scherer" w:date="2017-06-20T16:40:00Z">
              <w:rPr>
                <w:noProof/>
              </w:rPr>
            </w:rPrChange>
          </w:rPr>
          <w:lastRenderedPageBreak/>
          <w:drawing>
            <wp:inline distT="0" distB="0" distL="0" distR="0" wp14:anchorId="262ADC17" wp14:editId="00358289">
              <wp:extent cx="5943600" cy="27235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23515"/>
                      </a:xfrm>
                      <a:prstGeom prst="rect">
                        <a:avLst/>
                      </a:prstGeom>
                    </pic:spPr>
                  </pic:pic>
                </a:graphicData>
              </a:graphic>
            </wp:inline>
          </w:drawing>
        </w:r>
        <w:r w:rsidRPr="0027023E">
          <w:rPr>
            <w:rFonts w:asciiTheme="minorHAnsi" w:eastAsia="Calibri" w:hAnsiTheme="minorHAnsi" w:cs="Calibri"/>
            <w:color w:val="FFFFFF" w:themeColor="background1"/>
            <w:rPrChange w:id="2951" w:author="Brad Scherer" w:date="2017-06-20T16:40:00Z">
              <w:rPr>
                <w:rFonts w:ascii="Calibri" w:eastAsia="Calibri" w:hAnsi="Calibri" w:cs="Calibri"/>
                <w:color w:val="FFFFFF" w:themeColor="background1"/>
              </w:rPr>
            </w:rPrChange>
          </w:rPr>
          <w:t xml:space="preserve">6. </w:t>
        </w:r>
      </w:ins>
      <w:ins w:id="2952" w:author="Brad Scherer [2]" w:date="2017-06-06T00:59:00Z">
        <w:r w:rsidRPr="0027023E">
          <w:rPr>
            <w:rFonts w:asciiTheme="minorHAnsi" w:eastAsia="Calibri" w:hAnsiTheme="minorHAnsi" w:cs="Calibri"/>
            <w:color w:val="FFFFFF" w:themeColor="background1"/>
            <w:rPrChange w:id="2953" w:author="Brad Scherer" w:date="2017-06-20T16:40:00Z">
              <w:rPr>
                <w:rFonts w:ascii="Calibri" w:eastAsia="Calibri" w:hAnsi="Calibri" w:cs="Calibri"/>
                <w:color w:val="FFFFFF" w:themeColor="background1"/>
              </w:rPr>
            </w:rPrChange>
          </w:rPr>
          <w:t xml:space="preserve">Run the curl command against the site. </w:t>
        </w:r>
      </w:ins>
    </w:p>
    <w:p w14:paraId="1D33DB2C" w14:textId="3AA2E0A8" w:rsidR="00FA3477" w:rsidRPr="00CE6E79" w:rsidRDefault="00CE6E79">
      <w:pPr>
        <w:pStyle w:val="ListParagraph"/>
        <w:numPr>
          <w:ilvl w:val="0"/>
          <w:numId w:val="71"/>
        </w:numPr>
        <w:rPr>
          <w:ins w:id="2954" w:author="Brad Scherer [2]" w:date="2017-06-06T00:59:00Z"/>
          <w:rFonts w:asciiTheme="minorHAnsi" w:eastAsia="Calibri" w:hAnsiTheme="minorHAnsi" w:cs="Calibri"/>
          <w:color w:val="FFFFFF" w:themeColor="background1"/>
          <w:rPrChange w:id="2955" w:author="Brad Scherer" w:date="2017-06-20T17:05:00Z">
            <w:rPr>
              <w:ins w:id="2956" w:author="Brad Scherer [2]" w:date="2017-06-06T00:59:00Z"/>
              <w:rFonts w:ascii="Calibri" w:eastAsia="Calibri" w:hAnsi="Calibri" w:cs="Calibri"/>
              <w:color w:val="FFFFFF" w:themeColor="background1"/>
            </w:rPr>
          </w:rPrChange>
        </w:rPr>
        <w:pPrChange w:id="2957" w:author="Brad Scherer" w:date="2017-06-20T18:16:00Z">
          <w:pPr>
            <w:pStyle w:val="ListParagraph"/>
          </w:pPr>
        </w:pPrChange>
      </w:pPr>
      <w:ins w:id="2958" w:author="Brad Scherer" w:date="2017-06-20T17:06:00Z">
        <w:r>
          <w:rPr>
            <w:rFonts w:asciiTheme="minorHAnsi" w:hAnsiTheme="minorHAnsi"/>
          </w:rPr>
          <w:t xml:space="preserve">8. </w:t>
        </w:r>
      </w:ins>
      <w:ins w:id="2959" w:author="Brad Scherer" w:date="2017-06-20T17:05:00Z">
        <w:r w:rsidRPr="00CE6E79">
          <w:rPr>
            <w:rFonts w:asciiTheme="minorHAnsi" w:hAnsiTheme="minorHAnsi"/>
          </w:rPr>
          <w:t xml:space="preserve">Run </w:t>
        </w:r>
        <w:proofErr w:type="spellStart"/>
        <w:r w:rsidRPr="00CE6E79">
          <w:rPr>
            <w:rFonts w:asciiTheme="minorHAnsi" w:hAnsiTheme="minorHAnsi"/>
          </w:rPr>
          <w:t>cURL</w:t>
        </w:r>
        <w:proofErr w:type="spellEnd"/>
        <w:r w:rsidRPr="00CE6E79">
          <w:rPr>
            <w:rFonts w:asciiTheme="minorHAnsi" w:hAnsiTheme="minorHAnsi"/>
          </w:rPr>
          <w:t xml:space="preserve"> again: curl –k </w:t>
        </w:r>
        <w:r w:rsidRPr="00CE6E79">
          <w:rPr>
            <w:rFonts w:asciiTheme="minorHAnsi" w:hAnsiTheme="minorHAnsi"/>
          </w:rPr>
          <w:fldChar w:fldCharType="begin"/>
        </w:r>
        <w:r w:rsidRPr="00CE6E79">
          <w:rPr>
            <w:rFonts w:asciiTheme="minorHAnsi" w:hAnsiTheme="minorHAnsi"/>
          </w:rPr>
          <w:instrText xml:space="preserve"> HYPERLINK "https://hackazon.f5demo.com" </w:instrText>
        </w:r>
        <w:r w:rsidRPr="00CE6E79">
          <w:rPr>
            <w:rFonts w:asciiTheme="minorHAnsi" w:hAnsiTheme="minorHAnsi"/>
          </w:rPr>
          <w:fldChar w:fldCharType="separate"/>
        </w:r>
        <w:r w:rsidRPr="00CE6E79">
          <w:rPr>
            <w:rStyle w:val="Hyperlink"/>
            <w:rFonts w:asciiTheme="minorHAnsi" w:hAnsiTheme="minorHAnsi"/>
          </w:rPr>
          <w:t>https://hackazon.f5demo.com</w:t>
        </w:r>
        <w:r w:rsidRPr="00CE6E79">
          <w:rPr>
            <w:rFonts w:asciiTheme="minorHAnsi" w:hAnsiTheme="minorHAnsi"/>
          </w:rPr>
          <w:fldChar w:fldCharType="end"/>
        </w:r>
        <w:r w:rsidRPr="00CE6E79">
          <w:rPr>
            <w:rFonts w:asciiTheme="minorHAnsi" w:hAnsiTheme="minorHAnsi"/>
          </w:rPr>
          <w:t xml:space="preserve"> </w:t>
        </w:r>
      </w:ins>
    </w:p>
    <w:p w14:paraId="458433D8" w14:textId="77777777" w:rsidR="00CE6E79" w:rsidRDefault="00CE6E79" w:rsidP="00FA3477">
      <w:pPr>
        <w:pStyle w:val="ListParagraph"/>
        <w:rPr>
          <w:ins w:id="2960" w:author="Brad Scherer" w:date="2017-06-20T17:05:00Z"/>
          <w:rFonts w:asciiTheme="minorHAnsi" w:eastAsia="Calibri" w:hAnsiTheme="minorHAnsi" w:cs="Calibri"/>
          <w:color w:val="FFFFFF" w:themeColor="background1"/>
        </w:rPr>
      </w:pPr>
    </w:p>
    <w:p w14:paraId="1F3AA269" w14:textId="77777777" w:rsidR="00FA3477" w:rsidRPr="0027023E" w:rsidRDefault="00FA3477" w:rsidP="00FA3477">
      <w:pPr>
        <w:pStyle w:val="ListParagraph"/>
        <w:rPr>
          <w:ins w:id="2961" w:author="Brad Scherer [2]" w:date="2017-06-06T00:59:00Z"/>
          <w:rFonts w:asciiTheme="minorHAnsi" w:eastAsia="Calibri" w:hAnsiTheme="minorHAnsi" w:cs="Calibri"/>
          <w:color w:val="FFFFFF" w:themeColor="background1"/>
          <w:rPrChange w:id="2962" w:author="Brad Scherer" w:date="2017-06-20T16:40:00Z">
            <w:rPr>
              <w:ins w:id="2963" w:author="Brad Scherer [2]" w:date="2017-06-06T00:59:00Z"/>
              <w:rFonts w:ascii="Calibri" w:eastAsia="Calibri" w:hAnsi="Calibri" w:cs="Calibri"/>
              <w:color w:val="FFFFFF" w:themeColor="background1"/>
            </w:rPr>
          </w:rPrChange>
        </w:rPr>
      </w:pPr>
      <w:ins w:id="2964" w:author="Brad Scherer [2]" w:date="2017-06-06T00:59:00Z">
        <w:r w:rsidRPr="0027023E">
          <w:rPr>
            <w:rFonts w:asciiTheme="minorHAnsi" w:eastAsia="Calibri" w:hAnsiTheme="minorHAnsi" w:cs="Calibri"/>
            <w:noProof/>
            <w:color w:val="FFFFFF" w:themeColor="background1"/>
            <w:rPrChange w:id="2965" w:author="Brad Scherer" w:date="2017-06-20T16:40:00Z">
              <w:rPr>
                <w:noProof/>
              </w:rPr>
            </w:rPrChange>
          </w:rPr>
          <w:drawing>
            <wp:inline distT="0" distB="0" distL="0" distR="0" wp14:anchorId="34B22AD1" wp14:editId="6C6CA674">
              <wp:extent cx="5943600" cy="510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10540"/>
                      </a:xfrm>
                      <a:prstGeom prst="rect">
                        <a:avLst/>
                      </a:prstGeom>
                    </pic:spPr>
                  </pic:pic>
                </a:graphicData>
              </a:graphic>
            </wp:inline>
          </w:drawing>
        </w:r>
      </w:ins>
    </w:p>
    <w:p w14:paraId="5E067092" w14:textId="30E764CE" w:rsidR="00E43872" w:rsidRPr="00E43872" w:rsidRDefault="00E43872">
      <w:pPr>
        <w:pStyle w:val="ListParagraph"/>
        <w:numPr>
          <w:ilvl w:val="0"/>
          <w:numId w:val="71"/>
        </w:numPr>
        <w:rPr>
          <w:ins w:id="2966" w:author="Brad Scherer" w:date="2017-06-20T18:24:00Z"/>
          <w:rFonts w:asciiTheme="minorHAnsi" w:eastAsia="Calibri" w:hAnsiTheme="minorHAnsi" w:cs="Calibri"/>
          <w:color w:val="FFFFFF" w:themeColor="background1"/>
          <w:rPrChange w:id="2967" w:author="Brad Scherer" w:date="2017-06-20T18:24:00Z">
            <w:rPr>
              <w:ins w:id="2968" w:author="Brad Scherer" w:date="2017-06-20T18:24:00Z"/>
              <w:rFonts w:asciiTheme="minorHAnsi" w:hAnsiTheme="minorHAnsi"/>
            </w:rPr>
          </w:rPrChange>
        </w:rPr>
        <w:pPrChange w:id="2969" w:author="Brad Scherer" w:date="2017-06-20T18:24:00Z">
          <w:pPr>
            <w:pStyle w:val="ListParagraph"/>
          </w:pPr>
        </w:pPrChange>
      </w:pPr>
      <w:proofErr w:type="spellStart"/>
      <w:ins w:id="2970" w:author="Brad Scherer" w:date="2017-06-20T18:24:00Z">
        <w:r>
          <w:rPr>
            <w:rFonts w:asciiTheme="minorHAnsi" w:hAnsiTheme="minorHAnsi"/>
          </w:rPr>
          <w:t>Wha</w:t>
        </w:r>
      </w:ins>
      <w:ins w:id="2971" w:author="Brad Scherer" w:date="2017-06-20T18:26:00Z">
        <w:r>
          <w:rPr>
            <w:rFonts w:asciiTheme="minorHAnsi" w:hAnsiTheme="minorHAnsi"/>
          </w:rPr>
          <w:t>m</w:t>
        </w:r>
      </w:ins>
      <w:ins w:id="2972" w:author="Brad Scherer" w:date="2017-06-20T18:24:00Z">
        <w:r>
          <w:rPr>
            <w:rFonts w:asciiTheme="minorHAnsi" w:hAnsiTheme="minorHAnsi"/>
          </w:rPr>
          <w:t>mo</w:t>
        </w:r>
      </w:ins>
      <w:proofErr w:type="spellEnd"/>
      <w:ins w:id="2973" w:author="Brad Scherer" w:date="2017-06-20T18:26:00Z">
        <w:r>
          <w:rPr>
            <w:rFonts w:asciiTheme="minorHAnsi" w:hAnsiTheme="minorHAnsi"/>
          </w:rPr>
          <w:t>!!!</w:t>
        </w:r>
      </w:ins>
      <w:ins w:id="2974" w:author="Brad Scherer" w:date="2017-06-20T18:24:00Z">
        <w:r>
          <w:rPr>
            <w:rFonts w:asciiTheme="minorHAnsi" w:hAnsiTheme="minorHAnsi"/>
          </w:rPr>
          <w:t xml:space="preserve">…as soon as the BOT is revealed…the connection is dropped. TLS doesn’t even establish. </w:t>
        </w:r>
      </w:ins>
    </w:p>
    <w:p w14:paraId="4464F18C" w14:textId="77777777" w:rsidR="00E43872" w:rsidRPr="00E43872" w:rsidRDefault="00E43872">
      <w:pPr>
        <w:pStyle w:val="ListParagraph"/>
        <w:numPr>
          <w:ilvl w:val="0"/>
          <w:numId w:val="71"/>
        </w:numPr>
        <w:rPr>
          <w:ins w:id="2975" w:author="Brad Scherer" w:date="2017-06-20T18:24:00Z"/>
          <w:rFonts w:asciiTheme="minorHAnsi" w:eastAsia="Calibri" w:hAnsiTheme="minorHAnsi" w:cs="Calibri"/>
          <w:color w:val="FFFFFF" w:themeColor="background1"/>
          <w:rPrChange w:id="2976" w:author="Brad Scherer" w:date="2017-06-20T18:24:00Z">
            <w:rPr>
              <w:ins w:id="2977" w:author="Brad Scherer" w:date="2017-06-20T18:24:00Z"/>
              <w:rFonts w:asciiTheme="minorHAnsi" w:hAnsiTheme="minorHAnsi"/>
            </w:rPr>
          </w:rPrChange>
        </w:rPr>
        <w:pPrChange w:id="2978" w:author="Brad Scherer" w:date="2017-06-20T18:24:00Z">
          <w:pPr>
            <w:pStyle w:val="ListParagraph"/>
          </w:pPr>
        </w:pPrChange>
      </w:pPr>
    </w:p>
    <w:p w14:paraId="6EB835CC" w14:textId="5676051E" w:rsidR="00E43872" w:rsidRPr="00E43872" w:rsidRDefault="00E43872">
      <w:pPr>
        <w:pStyle w:val="ListParagraph"/>
        <w:numPr>
          <w:ilvl w:val="0"/>
          <w:numId w:val="71"/>
        </w:numPr>
        <w:rPr>
          <w:ins w:id="2979" w:author="Brad Scherer" w:date="2017-06-20T18:25:00Z"/>
          <w:rFonts w:asciiTheme="minorHAnsi" w:eastAsia="Calibri" w:hAnsiTheme="minorHAnsi" w:cs="Calibri"/>
          <w:color w:val="FFFFFF" w:themeColor="background1"/>
          <w:rPrChange w:id="2980" w:author="Brad Scherer" w:date="2017-06-20T18:25:00Z">
            <w:rPr>
              <w:ins w:id="2981" w:author="Brad Scherer" w:date="2017-06-20T18:25:00Z"/>
              <w:rFonts w:asciiTheme="minorHAnsi" w:hAnsiTheme="minorHAnsi"/>
            </w:rPr>
          </w:rPrChange>
        </w:rPr>
        <w:pPrChange w:id="2982" w:author="Brad Scherer" w:date="2017-06-20T18:24:00Z">
          <w:pPr>
            <w:pStyle w:val="ListParagraph"/>
          </w:pPr>
        </w:pPrChange>
      </w:pPr>
      <w:ins w:id="2983" w:author="Brad Scherer" w:date="2017-06-20T18:26:00Z">
        <w:r>
          <w:rPr>
            <w:rFonts w:asciiTheme="minorHAnsi" w:hAnsiTheme="minorHAnsi"/>
          </w:rPr>
          <w:t xml:space="preserve">Let’s say we actually DO want to allow </w:t>
        </w:r>
        <w:proofErr w:type="spellStart"/>
        <w:r>
          <w:rPr>
            <w:rFonts w:asciiTheme="minorHAnsi" w:hAnsiTheme="minorHAnsi"/>
          </w:rPr>
          <w:t>cURL</w:t>
        </w:r>
        <w:proofErr w:type="spellEnd"/>
        <w:r>
          <w:rPr>
            <w:rFonts w:asciiTheme="minorHAnsi" w:hAnsiTheme="minorHAnsi"/>
          </w:rPr>
          <w:t xml:space="preserve"> or another automated tool. </w:t>
        </w:r>
      </w:ins>
      <w:ins w:id="2984" w:author="Brad Scherer" w:date="2017-06-20T18:27:00Z">
        <w:r>
          <w:rPr>
            <w:rFonts w:asciiTheme="minorHAnsi" w:hAnsiTheme="minorHAnsi"/>
          </w:rPr>
          <w:t>W</w:t>
        </w:r>
      </w:ins>
      <w:ins w:id="2985" w:author="Brad Scherer" w:date="2017-06-20T18:24:00Z">
        <w:r>
          <w:rPr>
            <w:rFonts w:asciiTheme="minorHAnsi" w:hAnsiTheme="minorHAnsi"/>
          </w:rPr>
          <w:t xml:space="preserve">e </w:t>
        </w:r>
      </w:ins>
      <w:ins w:id="2986" w:author="Brad Scherer" w:date="2017-06-20T18:27:00Z">
        <w:r>
          <w:rPr>
            <w:rFonts w:asciiTheme="minorHAnsi" w:hAnsiTheme="minorHAnsi"/>
          </w:rPr>
          <w:t xml:space="preserve">may </w:t>
        </w:r>
      </w:ins>
      <w:ins w:id="2987" w:author="Brad Scherer" w:date="2017-06-20T18:24:00Z">
        <w:r>
          <w:rPr>
            <w:rFonts w:asciiTheme="minorHAnsi" w:hAnsiTheme="minorHAnsi"/>
          </w:rPr>
          <w:t>have developers that rely on curl so let</w:t>
        </w:r>
      </w:ins>
      <w:ins w:id="2988" w:author="Brad Scherer" w:date="2017-06-20T18:25:00Z">
        <w:r>
          <w:rPr>
            <w:rFonts w:asciiTheme="minorHAnsi" w:hAnsiTheme="minorHAnsi"/>
          </w:rPr>
          <w:t xml:space="preserve">’s whitelist just that. </w:t>
        </w:r>
      </w:ins>
    </w:p>
    <w:p w14:paraId="751F665D" w14:textId="77777777" w:rsidR="00E43872" w:rsidRPr="00E43872" w:rsidRDefault="00E43872">
      <w:pPr>
        <w:pStyle w:val="ListParagraph"/>
        <w:numPr>
          <w:ilvl w:val="0"/>
          <w:numId w:val="71"/>
        </w:numPr>
        <w:rPr>
          <w:ins w:id="2989" w:author="Brad Scherer" w:date="2017-06-20T18:25:00Z"/>
          <w:rFonts w:asciiTheme="minorHAnsi" w:eastAsia="Calibri" w:hAnsiTheme="minorHAnsi" w:cs="Calibri"/>
          <w:color w:val="FFFFFF" w:themeColor="background1"/>
          <w:rPrChange w:id="2990" w:author="Brad Scherer" w:date="2017-06-20T18:25:00Z">
            <w:rPr>
              <w:ins w:id="2991" w:author="Brad Scherer" w:date="2017-06-20T18:25:00Z"/>
              <w:rFonts w:asciiTheme="minorHAnsi" w:hAnsiTheme="minorHAnsi"/>
            </w:rPr>
          </w:rPrChange>
        </w:rPr>
        <w:pPrChange w:id="2992" w:author="Brad Scherer" w:date="2017-06-20T18:24:00Z">
          <w:pPr>
            <w:pStyle w:val="ListParagraph"/>
          </w:pPr>
        </w:pPrChange>
      </w:pPr>
    </w:p>
    <w:p w14:paraId="7DC05F89" w14:textId="77777777" w:rsidR="00E43872" w:rsidRPr="00E43872" w:rsidRDefault="00E43872">
      <w:pPr>
        <w:pStyle w:val="ListParagraph"/>
        <w:numPr>
          <w:ilvl w:val="0"/>
          <w:numId w:val="71"/>
        </w:numPr>
        <w:rPr>
          <w:ins w:id="2993" w:author="Brad Scherer" w:date="2017-06-20T18:25:00Z"/>
          <w:rFonts w:asciiTheme="minorHAnsi" w:eastAsia="Calibri" w:hAnsiTheme="minorHAnsi" w:cs="Calibri"/>
          <w:color w:val="FFFFFF" w:themeColor="background1"/>
          <w:rPrChange w:id="2994" w:author="Brad Scherer" w:date="2017-06-20T18:25:00Z">
            <w:rPr>
              <w:ins w:id="2995" w:author="Brad Scherer" w:date="2017-06-20T18:25:00Z"/>
              <w:rFonts w:asciiTheme="minorHAnsi" w:hAnsiTheme="minorHAnsi"/>
            </w:rPr>
          </w:rPrChange>
        </w:rPr>
        <w:pPrChange w:id="2996" w:author="Brad Scherer" w:date="2017-06-20T18:24:00Z">
          <w:pPr>
            <w:pStyle w:val="ListParagraph"/>
          </w:pPr>
        </w:pPrChange>
      </w:pPr>
      <w:ins w:id="2997" w:author="Brad Scherer" w:date="2017-06-20T18:25:00Z">
        <w:r>
          <w:rPr>
            <w:rFonts w:asciiTheme="minorHAnsi" w:hAnsiTheme="minorHAnsi"/>
          </w:rPr>
          <w:t xml:space="preserve">To </w:t>
        </w:r>
      </w:ins>
      <w:ins w:id="2998" w:author="Brad Scherer" w:date="2017-06-20T17:06:00Z">
        <w:r w:rsidR="00CE6E79" w:rsidRPr="00E43872">
          <w:rPr>
            <w:rFonts w:asciiTheme="minorHAnsi" w:hAnsiTheme="minorHAnsi"/>
            <w:rPrChange w:id="2999" w:author="Brad Scherer" w:date="2017-06-20T18:24:00Z">
              <w:rPr/>
            </w:rPrChange>
          </w:rPr>
          <w:t xml:space="preserve">Whitelist </w:t>
        </w:r>
        <w:proofErr w:type="spellStart"/>
        <w:r w:rsidR="00CE6E79" w:rsidRPr="00E43872">
          <w:rPr>
            <w:rFonts w:asciiTheme="minorHAnsi" w:hAnsiTheme="minorHAnsi"/>
            <w:rPrChange w:id="3000" w:author="Brad Scherer" w:date="2017-06-20T18:24:00Z">
              <w:rPr/>
            </w:rPrChange>
          </w:rPr>
          <w:t>cURL</w:t>
        </w:r>
      </w:ins>
      <w:proofErr w:type="spellEnd"/>
      <w:ins w:id="3001" w:author="Brad Scherer" w:date="2017-06-20T18:25:00Z">
        <w:r>
          <w:rPr>
            <w:rFonts w:asciiTheme="minorHAnsi" w:hAnsiTheme="minorHAnsi"/>
          </w:rPr>
          <w:t>:</w:t>
        </w:r>
      </w:ins>
    </w:p>
    <w:p w14:paraId="599BEA2C" w14:textId="11DA53BB" w:rsidR="00FA3477" w:rsidRPr="00E43872" w:rsidRDefault="00E43872">
      <w:pPr>
        <w:pStyle w:val="ListParagraph"/>
        <w:numPr>
          <w:ilvl w:val="0"/>
          <w:numId w:val="72"/>
        </w:numPr>
        <w:rPr>
          <w:ins w:id="3002" w:author="Brad Scherer [2]" w:date="2017-06-06T00:59:00Z"/>
          <w:rFonts w:asciiTheme="minorHAnsi" w:eastAsia="Calibri" w:hAnsiTheme="minorHAnsi" w:cs="Calibri"/>
          <w:b/>
          <w:color w:val="FFFFFF" w:themeColor="background1"/>
          <w:rPrChange w:id="3003" w:author="Brad Scherer" w:date="2017-06-20T18:27:00Z">
            <w:rPr>
              <w:ins w:id="3004" w:author="Brad Scherer [2]" w:date="2017-06-06T00:59:00Z"/>
              <w:rFonts w:ascii="Calibri" w:eastAsia="Calibri" w:hAnsi="Calibri" w:cs="Calibri"/>
              <w:color w:val="FFFFFF" w:themeColor="background1"/>
            </w:rPr>
          </w:rPrChange>
        </w:rPr>
        <w:pPrChange w:id="3005" w:author="Brad Scherer" w:date="2017-06-20T18:29:00Z">
          <w:pPr>
            <w:pStyle w:val="ListParagraph"/>
          </w:pPr>
        </w:pPrChange>
      </w:pPr>
      <w:ins w:id="3006" w:author="Brad Scherer" w:date="2017-06-20T18:25:00Z">
        <w:r>
          <w:rPr>
            <w:rFonts w:asciiTheme="minorHAnsi" w:hAnsiTheme="minorHAnsi"/>
          </w:rPr>
          <w:t xml:space="preserve">1. </w:t>
        </w:r>
      </w:ins>
      <w:ins w:id="3007" w:author="Brad Scherer" w:date="2017-06-20T17:06:00Z">
        <w:r w:rsidRPr="00E43872">
          <w:rPr>
            <w:rFonts w:asciiTheme="minorHAnsi" w:hAnsiTheme="minorHAnsi"/>
          </w:rPr>
          <w:t xml:space="preserve"> </w:t>
        </w:r>
        <w:r w:rsidR="00CE6E79" w:rsidRPr="00E43872">
          <w:rPr>
            <w:rFonts w:asciiTheme="minorHAnsi" w:hAnsiTheme="minorHAnsi"/>
            <w:b/>
            <w:rPrChange w:id="3008" w:author="Brad Scherer" w:date="2017-06-20T18:27:00Z">
              <w:rPr/>
            </w:rPrChange>
          </w:rPr>
          <w:t xml:space="preserve">Go to </w:t>
        </w:r>
      </w:ins>
      <w:ins w:id="3009" w:author="Brad Scherer" w:date="2017-06-20T18:25:00Z">
        <w:r w:rsidRPr="00E43872">
          <w:rPr>
            <w:rFonts w:asciiTheme="minorHAnsi" w:hAnsiTheme="minorHAnsi"/>
            <w:b/>
            <w:rPrChange w:id="3010" w:author="Brad Scherer" w:date="2017-06-20T18:27:00Z">
              <w:rPr>
                <w:rFonts w:asciiTheme="minorHAnsi" w:hAnsiTheme="minorHAnsi"/>
              </w:rPr>
            </w:rPrChange>
          </w:rPr>
          <w:t xml:space="preserve">the </w:t>
        </w:r>
      </w:ins>
      <w:ins w:id="3011" w:author="Brad Scherer" w:date="2017-06-20T17:06:00Z">
        <w:r w:rsidR="00CE6E79" w:rsidRPr="00E43872">
          <w:rPr>
            <w:rFonts w:asciiTheme="minorHAnsi" w:hAnsiTheme="minorHAnsi"/>
            <w:b/>
            <w:rPrChange w:id="3012" w:author="Brad Scherer" w:date="2017-06-20T18:27:00Z">
              <w:rPr/>
            </w:rPrChange>
          </w:rPr>
          <w:t>Bot Signatures</w:t>
        </w:r>
      </w:ins>
      <w:ins w:id="3013" w:author="Brad Scherer" w:date="2017-06-20T18:25:00Z">
        <w:r w:rsidRPr="00E43872">
          <w:rPr>
            <w:rFonts w:asciiTheme="minorHAnsi" w:hAnsiTheme="minorHAnsi"/>
            <w:b/>
            <w:rPrChange w:id="3014" w:author="Brad Scherer" w:date="2017-06-20T18:27:00Z">
              <w:rPr>
                <w:rFonts w:asciiTheme="minorHAnsi" w:hAnsiTheme="minorHAnsi"/>
              </w:rPr>
            </w:rPrChange>
          </w:rPr>
          <w:t xml:space="preserve"> list</w:t>
        </w:r>
      </w:ins>
      <w:ins w:id="3015" w:author="Brad Scherer" w:date="2017-06-20T17:06:00Z">
        <w:r w:rsidR="00CE6E79" w:rsidRPr="00E43872">
          <w:rPr>
            <w:rFonts w:asciiTheme="minorHAnsi" w:hAnsiTheme="minorHAnsi"/>
            <w:b/>
            <w:rPrChange w:id="3016" w:author="Brad Scherer" w:date="2017-06-20T18:27:00Z">
              <w:rPr/>
            </w:rPrChange>
          </w:rPr>
          <w:t xml:space="preserve"> and find curl</w:t>
        </w:r>
        <w:r w:rsidR="00CE6E79" w:rsidRPr="00E43872">
          <w:rPr>
            <w:rFonts w:asciiTheme="minorHAnsi" w:hAnsiTheme="minorHAnsi"/>
            <w:rPrChange w:id="3017" w:author="Brad Scherer" w:date="2017-06-20T18:24:00Z">
              <w:rPr/>
            </w:rPrChange>
          </w:rPr>
          <w:t>. Move it to disabled signatures</w:t>
        </w:r>
      </w:ins>
      <w:ins w:id="3018" w:author="Brad Scherer" w:date="2017-06-20T17:07:00Z">
        <w:r w:rsidR="00CE6E79" w:rsidRPr="00E43872">
          <w:rPr>
            <w:rFonts w:asciiTheme="minorHAnsi" w:hAnsiTheme="minorHAnsi"/>
            <w:rPrChange w:id="3019" w:author="Brad Scherer" w:date="2017-06-20T18:24:00Z">
              <w:rPr/>
            </w:rPrChange>
          </w:rPr>
          <w:t xml:space="preserve"> and </w:t>
        </w:r>
      </w:ins>
      <w:ins w:id="3020" w:author="Brad Scherer" w:date="2017-06-20T18:27:00Z">
        <w:r w:rsidRPr="00E43872">
          <w:rPr>
            <w:rFonts w:asciiTheme="minorHAnsi" w:hAnsiTheme="minorHAnsi"/>
            <w:b/>
            <w:rPrChange w:id="3021" w:author="Brad Scherer" w:date="2017-06-20T18:27:00Z">
              <w:rPr>
                <w:rFonts w:asciiTheme="minorHAnsi" w:hAnsiTheme="minorHAnsi"/>
              </w:rPr>
            </w:rPrChange>
          </w:rPr>
          <w:t xml:space="preserve">click update. </w:t>
        </w:r>
      </w:ins>
    </w:p>
    <w:p w14:paraId="6702936A" w14:textId="4E67AF5C" w:rsidR="00FA3477" w:rsidRPr="0027023E" w:rsidDel="00CE6E79" w:rsidRDefault="00FA3477">
      <w:pPr>
        <w:pStyle w:val="ListParagraph"/>
        <w:rPr>
          <w:ins w:id="3022" w:author="Brad Scherer [2]" w:date="2017-06-06T01:01:00Z"/>
          <w:del w:id="3023" w:author="Brad Scherer" w:date="2017-06-20T17:04:00Z"/>
          <w:rFonts w:asciiTheme="minorHAnsi" w:eastAsia="Calibri" w:hAnsiTheme="minorHAnsi" w:cs="Calibri"/>
          <w:color w:val="FFFFFF" w:themeColor="background1"/>
          <w:rPrChange w:id="3024" w:author="Brad Scherer" w:date="2017-06-20T16:40:00Z">
            <w:rPr>
              <w:ins w:id="3025" w:author="Brad Scherer [2]" w:date="2017-06-06T01:01:00Z"/>
              <w:del w:id="3026" w:author="Brad Scherer" w:date="2017-06-20T17:04:00Z"/>
              <w:rFonts w:ascii="Calibri" w:eastAsia="Calibri" w:hAnsi="Calibri" w:cs="Calibri"/>
              <w:color w:val="FFFFFF" w:themeColor="background1"/>
            </w:rPr>
          </w:rPrChange>
        </w:rPr>
      </w:pPr>
      <w:ins w:id="3027" w:author="Brad Scherer [2]" w:date="2017-06-06T00:59:00Z">
        <w:del w:id="3028" w:author="Brad Scherer" w:date="2017-06-20T18:29:00Z">
          <w:r w:rsidRPr="0027023E" w:rsidDel="00D56620">
            <w:rPr>
              <w:rFonts w:asciiTheme="minorHAnsi" w:eastAsia="Calibri" w:hAnsiTheme="minorHAnsi" w:cs="Calibri"/>
              <w:color w:val="FFFFFF" w:themeColor="background1"/>
              <w:rPrChange w:id="3029" w:author="Brad Scherer" w:date="2017-06-20T16:40:00Z">
                <w:rPr>
                  <w:rFonts w:ascii="Calibri" w:eastAsia="Calibri" w:hAnsi="Calibri" w:cs="Calibri"/>
                  <w:color w:val="FFFFFF" w:themeColor="background1"/>
                </w:rPr>
              </w:rPrChange>
            </w:rPr>
            <w:delText>Yo</w:delText>
          </w:r>
        </w:del>
        <w:r w:rsidRPr="0027023E">
          <w:rPr>
            <w:rFonts w:asciiTheme="minorHAnsi" w:eastAsia="Calibri" w:hAnsiTheme="minorHAnsi" w:cs="Calibri"/>
            <w:color w:val="FFFFFF" w:themeColor="background1"/>
            <w:rPrChange w:id="3030" w:author="Brad Scherer" w:date="2017-06-20T16:40:00Z">
              <w:rPr>
                <w:rFonts w:ascii="Calibri" w:eastAsia="Calibri" w:hAnsi="Calibri" w:cs="Calibri"/>
                <w:color w:val="FFFFFF" w:themeColor="background1"/>
              </w:rPr>
            </w:rPrChange>
          </w:rPr>
          <w:t>u now receive an error. The connection is getting dropped as soo</w:t>
        </w:r>
      </w:ins>
      <w:ins w:id="3031" w:author="Brad Scherer [2]" w:date="2017-06-06T01:00:00Z">
        <w:r w:rsidRPr="0027023E">
          <w:rPr>
            <w:rFonts w:asciiTheme="minorHAnsi" w:eastAsia="Calibri" w:hAnsiTheme="minorHAnsi" w:cs="Calibri"/>
            <w:color w:val="FFFFFF" w:themeColor="background1"/>
            <w:rPrChange w:id="3032" w:author="Brad Scherer" w:date="2017-06-20T16:40:00Z">
              <w:rPr>
                <w:rFonts w:ascii="Calibri" w:eastAsia="Calibri" w:hAnsi="Calibri" w:cs="Calibri"/>
                <w:color w:val="FFFFFF" w:themeColor="background1"/>
              </w:rPr>
            </w:rPrChange>
          </w:rPr>
          <w:t xml:space="preserve">n </w:t>
        </w:r>
      </w:ins>
      <w:ins w:id="3033" w:author="Brad Scherer [2]" w:date="2017-06-06T00:59:00Z">
        <w:r w:rsidRPr="0027023E">
          <w:rPr>
            <w:rFonts w:asciiTheme="minorHAnsi" w:eastAsia="Calibri" w:hAnsiTheme="minorHAnsi" w:cs="Calibri"/>
            <w:color w:val="FFFFFF" w:themeColor="background1"/>
            <w:rPrChange w:id="3034" w:author="Brad Scherer" w:date="2017-06-20T16:40:00Z">
              <w:rPr>
                <w:rFonts w:ascii="Calibri" w:eastAsia="Calibri" w:hAnsi="Calibri" w:cs="Calibri"/>
                <w:color w:val="FFFFFF" w:themeColor="background1"/>
              </w:rPr>
            </w:rPrChange>
          </w:rPr>
          <w:t>as</w:t>
        </w:r>
      </w:ins>
      <w:ins w:id="3035" w:author="Brad Scherer [2]" w:date="2017-06-06T01:00:00Z">
        <w:r w:rsidRPr="0027023E">
          <w:rPr>
            <w:rFonts w:asciiTheme="minorHAnsi" w:eastAsia="Calibri" w:hAnsiTheme="minorHAnsi" w:cs="Calibri"/>
            <w:color w:val="FFFFFF" w:themeColor="background1"/>
            <w:rPrChange w:id="3036" w:author="Brad Scherer" w:date="2017-06-20T16:40:00Z">
              <w:rPr>
                <w:rFonts w:ascii="Calibri" w:eastAsia="Calibri" w:hAnsi="Calibri" w:cs="Calibri"/>
                <w:color w:val="FFFFFF" w:themeColor="background1"/>
              </w:rPr>
            </w:rPrChange>
          </w:rPr>
          <w:t xml:space="preserve"> curl is identified as </w:t>
        </w:r>
        <w:proofErr w:type="spellStart"/>
        <w:r w:rsidRPr="0027023E">
          <w:rPr>
            <w:rFonts w:asciiTheme="minorHAnsi" w:eastAsia="Calibri" w:hAnsiTheme="minorHAnsi" w:cs="Calibri"/>
            <w:color w:val="FFFFFF" w:themeColor="background1"/>
            <w:rPrChange w:id="3037" w:author="Brad Scherer" w:date="2017-06-20T16:40:00Z">
              <w:rPr>
                <w:rFonts w:ascii="Calibri" w:eastAsia="Calibri" w:hAnsi="Calibri" w:cs="Calibri"/>
                <w:color w:val="FFFFFF" w:themeColor="background1"/>
              </w:rPr>
            </w:rPrChange>
          </w:rPr>
          <w:t>the</w:t>
        </w:r>
        <w:del w:id="3038" w:author="Brad Scherer" w:date="2017-06-20T17:04:00Z">
          <w:r w:rsidRPr="0027023E" w:rsidDel="00CE6E79">
            <w:rPr>
              <w:rFonts w:asciiTheme="minorHAnsi" w:eastAsia="Calibri" w:hAnsiTheme="minorHAnsi" w:cs="Calibri"/>
              <w:color w:val="FFFFFF" w:themeColor="background1"/>
              <w:rPrChange w:id="3039" w:author="Brad Scherer" w:date="2017-06-20T16:40:00Z">
                <w:rPr>
                  <w:rFonts w:ascii="Calibri" w:eastAsia="Calibri" w:hAnsi="Calibri" w:cs="Calibri"/>
                  <w:color w:val="FFFFFF" w:themeColor="background1"/>
                </w:rPr>
              </w:rPrChange>
            </w:rPr>
            <w:delText xml:space="preserve"> access method. The SSL handshake doesn</w:delText>
          </w:r>
        </w:del>
      </w:ins>
      <w:ins w:id="3040" w:author="Brad Scherer [2]" w:date="2017-06-06T01:01:00Z">
        <w:del w:id="3041" w:author="Brad Scherer" w:date="2017-06-20T17:04:00Z">
          <w:r w:rsidRPr="0027023E" w:rsidDel="00CE6E79">
            <w:rPr>
              <w:rFonts w:asciiTheme="minorHAnsi" w:eastAsia="Calibri" w:hAnsiTheme="minorHAnsi" w:cs="Calibri"/>
              <w:color w:val="FFFFFF" w:themeColor="background1"/>
              <w:rPrChange w:id="3042" w:author="Brad Scherer" w:date="2017-06-20T16:40:00Z">
                <w:rPr>
                  <w:rFonts w:ascii="Calibri" w:eastAsia="Calibri" w:hAnsi="Calibri" w:cs="Calibri"/>
                  <w:color w:val="FFFFFF" w:themeColor="background1"/>
                </w:rPr>
              </w:rPrChange>
            </w:rPr>
            <w:delText xml:space="preserve">’t even complete. </w:delText>
          </w:r>
        </w:del>
      </w:ins>
    </w:p>
    <w:p w14:paraId="31EFA61A" w14:textId="7ABF4073" w:rsidR="00FA3477" w:rsidRPr="0027023E" w:rsidDel="00CE6E79" w:rsidRDefault="00FA3477">
      <w:pPr>
        <w:pStyle w:val="ListParagraph"/>
        <w:rPr>
          <w:ins w:id="3043" w:author="Brad Scherer [2]" w:date="2017-06-06T01:01:00Z"/>
          <w:del w:id="3044" w:author="Brad Scherer" w:date="2017-06-20T17:04:00Z"/>
          <w:rFonts w:asciiTheme="minorHAnsi" w:eastAsia="Calibri" w:hAnsiTheme="minorHAnsi" w:cs="Calibri"/>
          <w:color w:val="FFFFFF" w:themeColor="background1"/>
          <w:rPrChange w:id="3045" w:author="Brad Scherer" w:date="2017-06-20T16:40:00Z">
            <w:rPr>
              <w:ins w:id="3046" w:author="Brad Scherer [2]" w:date="2017-06-06T01:01:00Z"/>
              <w:del w:id="3047" w:author="Brad Scherer" w:date="2017-06-20T17:04:00Z"/>
              <w:rFonts w:ascii="Calibri" w:eastAsia="Calibri" w:hAnsi="Calibri" w:cs="Calibri"/>
              <w:color w:val="FFFFFF" w:themeColor="background1"/>
            </w:rPr>
          </w:rPrChange>
        </w:rPr>
      </w:pPr>
    </w:p>
    <w:p w14:paraId="51C402A5" w14:textId="161876D0" w:rsidR="00FA3477" w:rsidRPr="0027023E" w:rsidDel="00CE6E79" w:rsidRDefault="00FA3477">
      <w:pPr>
        <w:pStyle w:val="ListParagraph"/>
        <w:rPr>
          <w:ins w:id="3048" w:author="Brad Scherer [2]" w:date="2017-06-06T01:01:00Z"/>
          <w:del w:id="3049" w:author="Brad Scherer" w:date="2017-06-20T17:04:00Z"/>
          <w:rFonts w:asciiTheme="minorHAnsi" w:eastAsia="Calibri" w:hAnsiTheme="minorHAnsi" w:cs="Calibri"/>
          <w:color w:val="FFFFFF" w:themeColor="background1"/>
          <w:rPrChange w:id="3050" w:author="Brad Scherer" w:date="2017-06-20T16:40:00Z">
            <w:rPr>
              <w:ins w:id="3051" w:author="Brad Scherer [2]" w:date="2017-06-06T01:01:00Z"/>
              <w:del w:id="3052" w:author="Brad Scherer" w:date="2017-06-20T17:04:00Z"/>
              <w:rFonts w:ascii="Calibri" w:eastAsia="Calibri" w:hAnsi="Calibri" w:cs="Calibri"/>
              <w:color w:val="FFFFFF" w:themeColor="background1"/>
            </w:rPr>
          </w:rPrChange>
        </w:rPr>
      </w:pPr>
      <w:ins w:id="3053" w:author="Brad Scherer [2]" w:date="2017-06-06T01:01:00Z">
        <w:del w:id="3054" w:author="Brad Scherer" w:date="2017-06-20T17:04:00Z">
          <w:r w:rsidRPr="0027023E" w:rsidDel="00CE6E79">
            <w:rPr>
              <w:rFonts w:asciiTheme="minorHAnsi" w:eastAsia="Calibri" w:hAnsiTheme="minorHAnsi" w:cs="Calibri"/>
              <w:color w:val="FFFFFF" w:themeColor="background1"/>
              <w:rPrChange w:id="3055" w:author="Brad Scherer" w:date="2017-06-20T16:40:00Z">
                <w:rPr>
                  <w:rFonts w:ascii="Calibri" w:eastAsia="Calibri" w:hAnsi="Calibri" w:cs="Calibri"/>
                  <w:color w:val="FFFFFF" w:themeColor="background1"/>
                </w:rPr>
              </w:rPrChange>
            </w:rPr>
            <w:delText xml:space="preserve">Whitelist CURL. </w:delText>
          </w:r>
        </w:del>
      </w:ins>
    </w:p>
    <w:p w14:paraId="71FA23B7" w14:textId="4392C6EE" w:rsidR="00FA3477" w:rsidRPr="0027023E" w:rsidDel="00CE6E79" w:rsidRDefault="00FA3477">
      <w:pPr>
        <w:pStyle w:val="ListParagraph"/>
        <w:rPr>
          <w:ins w:id="3056" w:author="Brad Scherer [2]" w:date="2017-06-06T01:01:00Z"/>
          <w:del w:id="3057" w:author="Brad Scherer" w:date="2017-06-20T17:04:00Z"/>
          <w:rFonts w:asciiTheme="minorHAnsi" w:eastAsia="Calibri" w:hAnsiTheme="minorHAnsi" w:cs="Calibri"/>
          <w:color w:val="FFFFFF" w:themeColor="background1"/>
          <w:rPrChange w:id="3058" w:author="Brad Scherer" w:date="2017-06-20T16:40:00Z">
            <w:rPr>
              <w:ins w:id="3059" w:author="Brad Scherer [2]" w:date="2017-06-06T01:01:00Z"/>
              <w:del w:id="3060" w:author="Brad Scherer" w:date="2017-06-20T17:04:00Z"/>
              <w:rFonts w:ascii="Calibri" w:eastAsia="Calibri" w:hAnsi="Calibri" w:cs="Calibri"/>
              <w:color w:val="FFFFFF" w:themeColor="background1"/>
            </w:rPr>
          </w:rPrChange>
        </w:rPr>
      </w:pPr>
    </w:p>
    <w:p w14:paraId="582E9CF6" w14:textId="49558414" w:rsidR="00327516" w:rsidRPr="0027023E" w:rsidDel="00CE6E79" w:rsidRDefault="009F38D3">
      <w:pPr>
        <w:pStyle w:val="ListParagraph"/>
        <w:rPr>
          <w:ins w:id="3061" w:author="Joshua Murray" w:date="2017-06-14T23:44:00Z"/>
          <w:del w:id="3062" w:author="Brad Scherer" w:date="2017-06-20T17:04:00Z"/>
          <w:rFonts w:asciiTheme="minorHAnsi" w:hAnsiTheme="minorHAnsi"/>
          <w:rPrChange w:id="3063" w:author="Brad Scherer" w:date="2017-06-20T16:40:00Z">
            <w:rPr>
              <w:ins w:id="3064" w:author="Joshua Murray" w:date="2017-06-14T23:44:00Z"/>
              <w:del w:id="3065" w:author="Brad Scherer" w:date="2017-06-20T17:04:00Z"/>
              <w:rFonts w:ascii="Calibri" w:eastAsia="Calibri" w:hAnsi="Calibri" w:cs="Calibri"/>
              <w:color w:val="FFFFFF" w:themeColor="background1"/>
            </w:rPr>
          </w:rPrChange>
        </w:rPr>
      </w:pPr>
      <w:commentRangeStart w:id="3066"/>
      <w:ins w:id="3067" w:author="Brad Scherer [2]" w:date="2017-06-06T01:02:00Z">
        <w:del w:id="3068" w:author="Brad Scherer" w:date="2017-06-20T17:04:00Z">
          <w:r w:rsidRPr="0027023E" w:rsidDel="00CE6E79">
            <w:rPr>
              <w:rFonts w:asciiTheme="minorHAnsi" w:eastAsia="Calibri" w:hAnsiTheme="minorHAnsi" w:cs="Calibri"/>
              <w:color w:val="FFFFFF" w:themeColor="background1"/>
              <w:rPrChange w:id="3069" w:author="Brad Scherer" w:date="2017-06-20T16:40:00Z">
                <w:rPr>
                  <w:rFonts w:ascii="Calibri" w:eastAsia="Calibri" w:hAnsi="Calibri" w:cs="Calibri"/>
                  <w:color w:val="FFFFFF" w:themeColor="background1"/>
                </w:rPr>
              </w:rPrChange>
            </w:rPr>
            <w:delText>Under</w:delText>
          </w:r>
          <w:commentRangeEnd w:id="3066"/>
          <w:r w:rsidRPr="0027023E" w:rsidDel="00CE6E79">
            <w:rPr>
              <w:rStyle w:val="CommentReference"/>
              <w:rFonts w:asciiTheme="minorHAnsi" w:hAnsiTheme="minorHAnsi"/>
              <w:rPrChange w:id="3070" w:author="Brad Scherer" w:date="2017-06-20T16:40:00Z">
                <w:rPr>
                  <w:rStyle w:val="CommentReference"/>
                </w:rPr>
              </w:rPrChange>
            </w:rPr>
            <w:commentReference w:id="3066"/>
          </w:r>
          <w:r w:rsidRPr="0027023E" w:rsidDel="00CE6E79">
            <w:rPr>
              <w:rFonts w:asciiTheme="minorHAnsi" w:eastAsia="Calibri" w:hAnsiTheme="minorHAnsi" w:cs="Calibri"/>
              <w:color w:val="FFFFFF" w:themeColor="background1"/>
              <w:rPrChange w:id="3071" w:author="Brad Scherer" w:date="2017-06-20T16:40:00Z">
                <w:rPr>
                  <w:rFonts w:ascii="Calibri" w:eastAsia="Calibri" w:hAnsi="Calibri" w:cs="Calibri"/>
                  <w:color w:val="FFFFFF" w:themeColor="background1"/>
                </w:rPr>
              </w:rPrChange>
            </w:rPr>
            <w:delText xml:space="preserve"> </w:delText>
          </w:r>
        </w:del>
      </w:ins>
      <w:ins w:id="3072" w:author="Joshua Murray" w:date="2017-06-14T23:39:00Z">
        <w:del w:id="3073" w:author="Brad Scherer" w:date="2017-06-20T17:04:00Z">
          <w:r w:rsidR="007575E3" w:rsidRPr="0027023E" w:rsidDel="00CE6E79">
            <w:rPr>
              <w:rFonts w:asciiTheme="minorHAnsi" w:eastAsia="Calibri" w:hAnsiTheme="minorHAnsi" w:cs="Calibri"/>
              <w:color w:val="FFFFFF" w:themeColor="background1"/>
              <w:rPrChange w:id="3074" w:author="Brad Scherer" w:date="2017-06-20T16:40:00Z">
                <w:rPr>
                  <w:rFonts w:ascii="Calibri" w:eastAsia="Calibri" w:hAnsi="Calibri" w:cs="Calibri"/>
                  <w:color w:val="FFFFFF" w:themeColor="background1"/>
                </w:rPr>
              </w:rPrChange>
            </w:rPr>
            <w:delText>“Application &gt;&gt; Security” for the “hackazon_DoS</w:delText>
          </w:r>
        </w:del>
      </w:ins>
      <w:ins w:id="3075" w:author="Joshua Murray" w:date="2017-06-14T23:40:00Z">
        <w:del w:id="3076" w:author="Brad Scherer" w:date="2017-06-20T17:04:00Z">
          <w:r w:rsidR="00FF6B86" w:rsidRPr="0027023E" w:rsidDel="00CE6E79">
            <w:rPr>
              <w:rFonts w:asciiTheme="minorHAnsi" w:eastAsia="Calibri" w:hAnsiTheme="minorHAnsi" w:cs="Calibri"/>
              <w:color w:val="FFFFFF" w:themeColor="background1"/>
              <w:rPrChange w:id="3077" w:author="Brad Scherer" w:date="2017-06-20T16:40:00Z">
                <w:rPr>
                  <w:rFonts w:ascii="Calibri" w:eastAsia="Calibri" w:hAnsi="Calibri" w:cs="Calibri"/>
                  <w:color w:val="FFFFFF" w:themeColor="background1"/>
                </w:rPr>
              </w:rPrChange>
            </w:rPr>
            <w:delText>” profile, click the “Edit” link for t</w:delText>
          </w:r>
        </w:del>
      </w:ins>
      <w:ins w:id="3078" w:author="Joshua Murray" w:date="2017-06-14T23:41:00Z">
        <w:del w:id="3079" w:author="Brad Scherer" w:date="2017-06-20T17:04:00Z">
          <w:r w:rsidR="00FF6B86" w:rsidRPr="0027023E" w:rsidDel="00CE6E79">
            <w:rPr>
              <w:rFonts w:asciiTheme="minorHAnsi" w:eastAsia="Calibri" w:hAnsiTheme="minorHAnsi" w:cs="Calibri"/>
              <w:color w:val="FFFFFF" w:themeColor="background1"/>
              <w:rPrChange w:id="3080" w:author="Brad Scherer" w:date="2017-06-20T16:40:00Z">
                <w:rPr>
                  <w:rFonts w:ascii="Calibri" w:eastAsia="Calibri" w:hAnsi="Calibri" w:cs="Calibri"/>
                  <w:color w:val="FFFFFF" w:themeColor="background1"/>
                </w:rPr>
              </w:rPrChange>
            </w:rPr>
            <w:delText>he “Bot Signatures List”</w:delText>
          </w:r>
          <w:r w:rsidR="00327516" w:rsidRPr="0027023E" w:rsidDel="00CE6E79">
            <w:rPr>
              <w:rFonts w:asciiTheme="minorHAnsi" w:eastAsia="Calibri" w:hAnsiTheme="minorHAnsi" w:cs="Calibri"/>
              <w:color w:val="FFFFFF" w:themeColor="background1"/>
              <w:rPrChange w:id="3081" w:author="Brad Scherer" w:date="2017-06-20T16:40:00Z">
                <w:rPr>
                  <w:rFonts w:ascii="Calibri" w:eastAsia="Calibri" w:hAnsi="Calibri" w:cs="Calibri"/>
                  <w:color w:val="FFFFFF" w:themeColor="background1"/>
                </w:rPr>
              </w:rPrChange>
            </w:rPr>
            <w:delText xml:space="preserve"> t</w:delText>
          </w:r>
        </w:del>
      </w:ins>
      <w:ins w:id="3082" w:author="Joshua Murray" w:date="2017-06-14T23:44:00Z">
        <w:del w:id="3083" w:author="Brad Scherer" w:date="2017-06-20T17:04:00Z">
          <w:r w:rsidR="00327516" w:rsidRPr="0027023E" w:rsidDel="00CE6E79">
            <w:rPr>
              <w:rFonts w:asciiTheme="minorHAnsi" w:eastAsia="Calibri" w:hAnsiTheme="minorHAnsi" w:cs="Calibri"/>
              <w:color w:val="FFFFFF" w:themeColor="background1"/>
              <w:rPrChange w:id="3084" w:author="Brad Scherer" w:date="2017-06-20T16:40:00Z">
                <w:rPr>
                  <w:rFonts w:ascii="Calibri" w:eastAsia="Calibri" w:hAnsi="Calibri" w:cs="Calibri"/>
                  <w:color w:val="FFFFFF" w:themeColor="background1"/>
                </w:rPr>
              </w:rPrChange>
            </w:rPr>
            <w:delText>o expand the signatures menu.</w:delText>
          </w:r>
        </w:del>
      </w:ins>
      <w:ins w:id="3085" w:author="Joshua Murray" w:date="2017-06-14T23:39:00Z">
        <w:del w:id="3086" w:author="Brad Scherer" w:date="2017-06-20T17:04:00Z">
          <w:r w:rsidR="007575E3" w:rsidRPr="0027023E" w:rsidDel="00CE6E79">
            <w:rPr>
              <w:rFonts w:asciiTheme="minorHAnsi" w:eastAsia="Calibri" w:hAnsiTheme="minorHAnsi" w:cs="Calibri"/>
              <w:color w:val="FFFFFF" w:themeColor="background1"/>
              <w:rPrChange w:id="3087" w:author="Brad Scherer" w:date="2017-06-20T16:40:00Z">
                <w:rPr>
                  <w:rFonts w:ascii="Calibri" w:eastAsia="Calibri" w:hAnsi="Calibri" w:cs="Calibri"/>
                  <w:color w:val="FFFFFF" w:themeColor="background1"/>
                </w:rPr>
              </w:rPrChange>
            </w:rPr>
            <w:delText xml:space="preserve"> </w:delText>
          </w:r>
        </w:del>
      </w:ins>
    </w:p>
    <w:p w14:paraId="46684B9D" w14:textId="4FE2B838" w:rsidR="006F2C94" w:rsidRPr="0027023E" w:rsidRDefault="00327516" w:rsidP="00D56620">
      <w:pPr>
        <w:pStyle w:val="ListParagraph"/>
        <w:rPr>
          <w:ins w:id="3088" w:author="Joshua Murray" w:date="2017-06-14T23:55:00Z"/>
          <w:rFonts w:asciiTheme="minorHAnsi" w:hAnsiTheme="minorHAnsi"/>
          <w:rPrChange w:id="3089" w:author="Brad Scherer" w:date="2017-06-20T16:40:00Z">
            <w:rPr>
              <w:ins w:id="3090" w:author="Joshua Murray" w:date="2017-06-14T23:55:00Z"/>
              <w:rFonts w:ascii="Calibri" w:eastAsia="Calibri" w:hAnsi="Calibri" w:cs="Calibri"/>
              <w:color w:val="FFFFFF" w:themeColor="background1"/>
            </w:rPr>
          </w:rPrChange>
        </w:rPr>
      </w:pPr>
      <w:ins w:id="3091" w:author="Joshua Murray" w:date="2017-06-14T23:45:00Z">
        <w:del w:id="3092" w:author="Brad Scherer" w:date="2017-06-20T17:04:00Z">
          <w:r w:rsidRPr="0027023E" w:rsidDel="00CE6E79">
            <w:rPr>
              <w:rFonts w:asciiTheme="minorHAnsi" w:eastAsia="Calibri" w:hAnsiTheme="minorHAnsi" w:cs="Calibri"/>
              <w:color w:val="FFFFFF" w:themeColor="background1"/>
              <w:rPrChange w:id="3093" w:author="Brad Scherer" w:date="2017-06-20T16:40:00Z">
                <w:rPr>
                  <w:rFonts w:ascii="Calibri" w:eastAsia="Calibri" w:hAnsi="Calibri" w:cs="Calibri"/>
                  <w:color w:val="FFFFFF" w:themeColor="background1"/>
                </w:rPr>
              </w:rPrChange>
            </w:rPr>
            <w:delText>Find</w:delText>
          </w:r>
        </w:del>
      </w:ins>
      <w:ins w:id="3094" w:author="Joshua Murray" w:date="2017-06-14T23:53:00Z">
        <w:del w:id="3095" w:author="Brad Scherer" w:date="2017-06-20T17:04:00Z">
          <w:r w:rsidR="006F2C94" w:rsidRPr="0027023E" w:rsidDel="00CE6E79">
            <w:rPr>
              <w:rFonts w:asciiTheme="minorHAnsi" w:eastAsia="Calibri" w:hAnsiTheme="minorHAnsi" w:cs="Calibri"/>
              <w:color w:val="FFFFFF" w:themeColor="background1"/>
              <w:rPrChange w:id="3096" w:author="Brad Scherer" w:date="2017-06-20T16:40:00Z">
                <w:rPr>
                  <w:rFonts w:ascii="Calibri" w:eastAsia="Calibri" w:hAnsi="Calibri" w:cs="Calibri"/>
                  <w:color w:val="FFFFFF" w:themeColor="background1"/>
                </w:rPr>
              </w:rPrChange>
            </w:rPr>
            <w:delText xml:space="preserve"> or search for</w:delText>
          </w:r>
        </w:del>
      </w:ins>
      <w:ins w:id="3097" w:author="Joshua Murray" w:date="2017-06-14T23:45:00Z">
        <w:del w:id="3098" w:author="Brad Scherer" w:date="2017-06-20T17:04:00Z">
          <w:r w:rsidR="009F38D3" w:rsidRPr="0027023E" w:rsidDel="00CE6E79">
            <w:rPr>
              <w:rFonts w:asciiTheme="minorHAnsi" w:eastAsia="Calibri" w:hAnsiTheme="minorHAnsi" w:cs="Calibri"/>
              <w:color w:val="FFFFFF" w:themeColor="background1"/>
              <w:rPrChange w:id="3099" w:author="Brad Scherer" w:date="2017-06-20T16:40:00Z">
                <w:rPr>
                  <w:rFonts w:ascii="Calibri" w:eastAsia="Calibri" w:hAnsi="Calibri" w:cs="Calibri"/>
                  <w:color w:val="FFFFFF" w:themeColor="background1"/>
                </w:rPr>
              </w:rPrChange>
            </w:rPr>
            <w:delText xml:space="preserve"> </w:delText>
          </w:r>
        </w:del>
      </w:ins>
      <w:ins w:id="3100" w:author="Brad Scherer [2]" w:date="2017-06-06T01:02:00Z">
        <w:del w:id="3101" w:author="Brad Scherer" w:date="2017-06-20T17:04:00Z">
          <w:r w:rsidR="009F38D3" w:rsidRPr="0027023E" w:rsidDel="00CE6E79">
            <w:rPr>
              <w:rFonts w:asciiTheme="minorHAnsi" w:eastAsia="Calibri" w:hAnsiTheme="minorHAnsi" w:cs="Calibri"/>
              <w:color w:val="FFFFFF" w:themeColor="background1"/>
              <w:rPrChange w:id="3102" w:author="Brad Scherer" w:date="2017-06-20T16:40:00Z">
                <w:rPr>
                  <w:rFonts w:ascii="Calibri" w:eastAsia="Calibri" w:hAnsi="Calibri" w:cs="Calibri"/>
                  <w:color w:val="FFFFFF" w:themeColor="background1"/>
                </w:rPr>
              </w:rPrChange>
            </w:rPr>
            <w:delText xml:space="preserve">Bot Signatures list find “curl” </w:delText>
          </w:r>
        </w:del>
      </w:ins>
      <w:ins w:id="3103" w:author="Joshua Murray" w:date="2017-06-14T23:45:00Z">
        <w:del w:id="3104" w:author="Brad Scherer" w:date="2017-06-20T17:04:00Z">
          <w:r w:rsidRPr="0027023E" w:rsidDel="00CE6E79">
            <w:rPr>
              <w:rFonts w:asciiTheme="minorHAnsi" w:eastAsia="Calibri" w:hAnsiTheme="minorHAnsi" w:cs="Calibri"/>
              <w:color w:val="FFFFFF" w:themeColor="background1"/>
              <w:rPrChange w:id="3105" w:author="Brad Scherer" w:date="2017-06-20T16:40:00Z">
                <w:rPr>
                  <w:rFonts w:ascii="Calibri" w:eastAsia="Calibri" w:hAnsi="Calibri" w:cs="Calibri"/>
                  <w:color w:val="FFFFFF" w:themeColor="background1"/>
                </w:rPr>
              </w:rPrChange>
            </w:rPr>
            <w:delText xml:space="preserve">in the “Available </w:delText>
          </w:r>
        </w:del>
      </w:ins>
      <w:ins w:id="3106" w:author="Joshua Murray" w:date="2017-06-14T23:47:00Z">
        <w:del w:id="3107" w:author="Brad Scherer" w:date="2017-06-20T17:04:00Z">
          <w:r w:rsidR="004E361D" w:rsidRPr="0027023E" w:rsidDel="00CE6E79">
            <w:rPr>
              <w:rFonts w:asciiTheme="minorHAnsi" w:eastAsia="Calibri" w:hAnsiTheme="minorHAnsi" w:cs="Calibri"/>
              <w:color w:val="FFFFFF" w:themeColor="background1"/>
              <w:rPrChange w:id="3108" w:author="Brad Scherer" w:date="2017-06-20T16:40:00Z">
                <w:rPr>
                  <w:rFonts w:ascii="Calibri" w:eastAsia="Calibri" w:hAnsi="Calibri" w:cs="Calibri"/>
                  <w:color w:val="FFFFFF" w:themeColor="background1"/>
                </w:rPr>
              </w:rPrChange>
            </w:rPr>
            <w:delText>Signatures” section</w:delText>
          </w:r>
        </w:del>
      </w:ins>
      <w:ins w:id="3109" w:author="Joshua Murray" w:date="2017-06-14T23:48:00Z">
        <w:del w:id="3110" w:author="Brad Scherer" w:date="2017-06-20T17:04:00Z">
          <w:r w:rsidR="004E361D" w:rsidRPr="0027023E" w:rsidDel="00CE6E79">
            <w:rPr>
              <w:rFonts w:asciiTheme="minorHAnsi" w:eastAsia="Calibri" w:hAnsiTheme="minorHAnsi" w:cs="Calibri"/>
              <w:color w:val="FFFFFF" w:themeColor="background1"/>
              <w:rPrChange w:id="3111" w:author="Brad Scherer" w:date="2017-06-20T16:40:00Z">
                <w:rPr>
                  <w:rFonts w:ascii="Calibri" w:eastAsia="Calibri" w:hAnsi="Calibri" w:cs="Calibri"/>
                  <w:color w:val="FFFFFF" w:themeColor="background1"/>
                </w:rPr>
              </w:rPrChange>
            </w:rPr>
            <w:delText xml:space="preserve">, select the appropriate signature, and click the “&lt;&lt;” button to move the signature for curl to the “Disabled Signatures” </w:delText>
          </w:r>
        </w:del>
      </w:ins>
      <w:ins w:id="3112" w:author="Joshua Murray" w:date="2017-06-14T23:54:00Z">
        <w:del w:id="3113" w:author="Brad Scherer" w:date="2017-06-20T17:04:00Z">
          <w:r w:rsidR="006F2C94" w:rsidRPr="0027023E" w:rsidDel="00CE6E79">
            <w:rPr>
              <w:rFonts w:asciiTheme="minorHAnsi" w:eastAsia="Calibri" w:hAnsiTheme="minorHAnsi" w:cs="Calibri"/>
              <w:color w:val="FFFFFF" w:themeColor="background1"/>
              <w:rPrChange w:id="3114" w:author="Brad Scherer" w:date="2017-06-20T16:40:00Z">
                <w:rPr>
                  <w:rFonts w:ascii="Calibri" w:eastAsia="Calibri" w:hAnsi="Calibri" w:cs="Calibri"/>
                  <w:color w:val="FFFFFF" w:themeColor="background1"/>
                </w:rPr>
              </w:rPrChange>
            </w:rPr>
            <w:delText xml:space="preserve">section.  Click the “Update” button to apply the </w:delText>
          </w:r>
        </w:del>
        <w:r w:rsidR="006F2C94" w:rsidRPr="0027023E">
          <w:rPr>
            <w:rFonts w:asciiTheme="minorHAnsi" w:eastAsia="Calibri" w:hAnsiTheme="minorHAnsi" w:cs="Calibri"/>
            <w:color w:val="FFFFFF" w:themeColor="background1"/>
            <w:rPrChange w:id="3115" w:author="Brad Scherer" w:date="2017-06-20T16:40:00Z">
              <w:rPr>
                <w:rFonts w:ascii="Calibri" w:eastAsia="Calibri" w:hAnsi="Calibri" w:cs="Calibri"/>
                <w:color w:val="FFFFFF" w:themeColor="background1"/>
              </w:rPr>
            </w:rPrChange>
          </w:rPr>
          <w:t>policy</w:t>
        </w:r>
        <w:proofErr w:type="spellEnd"/>
        <w:r w:rsidR="006F2C94" w:rsidRPr="0027023E">
          <w:rPr>
            <w:rFonts w:asciiTheme="minorHAnsi" w:eastAsia="Calibri" w:hAnsiTheme="minorHAnsi" w:cs="Calibri"/>
            <w:color w:val="FFFFFF" w:themeColor="background1"/>
            <w:rPrChange w:id="3116" w:author="Brad Scherer" w:date="2017-06-20T16:40:00Z">
              <w:rPr>
                <w:rFonts w:ascii="Calibri" w:eastAsia="Calibri" w:hAnsi="Calibri" w:cs="Calibri"/>
                <w:color w:val="FFFFFF" w:themeColor="background1"/>
              </w:rPr>
            </w:rPrChange>
          </w:rPr>
          <w:t xml:space="preserve"> changes.</w:t>
        </w:r>
      </w:ins>
    </w:p>
    <w:p w14:paraId="00633D73" w14:textId="728640C1" w:rsidR="006F2C94" w:rsidRPr="00D56620" w:rsidRDefault="00D56620">
      <w:pPr>
        <w:rPr>
          <w:ins w:id="3117" w:author="Joshua Murray" w:date="2017-06-14T23:55:00Z"/>
          <w:rFonts w:asciiTheme="minorHAnsi" w:hAnsiTheme="minorHAnsi"/>
          <w:rPrChange w:id="3118" w:author="Brad Scherer" w:date="2017-06-20T18:29:00Z">
            <w:rPr>
              <w:ins w:id="3119" w:author="Joshua Murray" w:date="2017-06-14T23:55:00Z"/>
              <w:rFonts w:ascii="Calibri" w:eastAsia="Calibri" w:hAnsi="Calibri" w:cs="Calibri"/>
              <w:color w:val="FFFFFF" w:themeColor="background1"/>
            </w:rPr>
          </w:rPrChange>
        </w:rPr>
        <w:pPrChange w:id="3120" w:author="Brad Scherer" w:date="2017-06-20T18:29:00Z">
          <w:pPr>
            <w:pStyle w:val="ListParagraph"/>
          </w:pPr>
        </w:pPrChange>
      </w:pPr>
      <w:ins w:id="3121" w:author="Brad Scherer" w:date="2017-06-20T18:29:00Z">
        <w:r>
          <w:rPr>
            <w:rFonts w:asciiTheme="minorHAnsi" w:hAnsiTheme="minorHAnsi"/>
          </w:rPr>
          <w:t xml:space="preserve">    </w:t>
        </w:r>
        <w:r>
          <w:rPr>
            <w:rFonts w:asciiTheme="minorHAnsi" w:hAnsiTheme="minorHAnsi"/>
          </w:rPr>
          <w:tab/>
        </w:r>
        <w:r>
          <w:rPr>
            <w:rFonts w:asciiTheme="minorHAnsi" w:hAnsiTheme="minorHAnsi"/>
          </w:rPr>
          <w:tab/>
        </w:r>
      </w:ins>
      <w:ins w:id="3122" w:author="Joshua Murray" w:date="2017-06-14T23:55:00Z">
        <w:r w:rsidR="006F2C94" w:rsidRPr="00D56620">
          <w:rPr>
            <w:noProof/>
          </w:rPr>
          <w:drawing>
            <wp:inline distT="0" distB="0" distL="0" distR="0" wp14:anchorId="77C34624" wp14:editId="4B4AAF1C">
              <wp:extent cx="3818419" cy="20915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6698" cy="2096098"/>
                      </a:xfrm>
                      <a:prstGeom prst="rect">
                        <a:avLst/>
                      </a:prstGeom>
                    </pic:spPr>
                  </pic:pic>
                </a:graphicData>
              </a:graphic>
            </wp:inline>
          </w:drawing>
        </w:r>
      </w:ins>
    </w:p>
    <w:p w14:paraId="7C89134F" w14:textId="77777777" w:rsidR="009F38D3" w:rsidRPr="00D56620" w:rsidRDefault="006F2C94">
      <w:pPr>
        <w:rPr>
          <w:ins w:id="3123" w:author="Brad Scherer [2]" w:date="2017-06-06T01:02:00Z"/>
          <w:del w:id="3124" w:author="Joshua Murray" w:date="2017-06-14T23:55:00Z"/>
          <w:rFonts w:asciiTheme="minorHAnsi" w:hAnsiTheme="minorHAnsi"/>
          <w:rPrChange w:id="3125" w:author="Brad Scherer" w:date="2017-06-20T18:29:00Z">
            <w:rPr>
              <w:ins w:id="3126" w:author="Brad Scherer [2]" w:date="2017-06-06T01:02:00Z"/>
              <w:del w:id="3127" w:author="Joshua Murray" w:date="2017-06-14T23:55:00Z"/>
              <w:rFonts w:ascii="Calibri" w:eastAsia="Calibri" w:hAnsi="Calibri" w:cs="Calibri"/>
              <w:color w:val="FFFFFF" w:themeColor="background1"/>
            </w:rPr>
          </w:rPrChange>
        </w:rPr>
        <w:pPrChange w:id="3128" w:author="Brad Scherer" w:date="2017-06-20T18:29:00Z">
          <w:pPr>
            <w:pStyle w:val="ListParagraph"/>
          </w:pPr>
        </w:pPrChange>
      </w:pPr>
      <w:ins w:id="3129" w:author="Joshua Murray" w:date="2017-06-14T23:55:00Z">
        <w:r w:rsidRPr="00D56620">
          <w:rPr>
            <w:rFonts w:asciiTheme="minorHAnsi" w:eastAsia="Calibri" w:hAnsiTheme="minorHAnsi" w:cs="Calibri"/>
            <w:color w:val="FFFFFF" w:themeColor="background1"/>
            <w:rPrChange w:id="3130" w:author="Brad Scherer" w:date="2017-06-20T18:29:00Z">
              <w:rPr>
                <w:rFonts w:ascii="Calibri" w:eastAsia="Calibri" w:hAnsi="Calibri" w:cs="Calibri"/>
                <w:color w:val="FFFFFF" w:themeColor="background1"/>
              </w:rPr>
            </w:rPrChange>
          </w:rPr>
          <w:t xml:space="preserve">Run the curl command again against the site. </w:t>
        </w:r>
      </w:ins>
      <w:ins w:id="3131" w:author="Brad Scherer [2]" w:date="2017-06-06T01:02:00Z">
        <w:del w:id="3132" w:author="Joshua Murray" w:date="2017-06-14T23:54:00Z">
          <w:r w:rsidR="009F38D3" w:rsidRPr="00D56620">
            <w:rPr>
              <w:rFonts w:asciiTheme="minorHAnsi" w:eastAsia="Calibri" w:hAnsiTheme="minorHAnsi" w:cs="Calibri"/>
              <w:color w:val="FFFFFF" w:themeColor="background1"/>
              <w:rPrChange w:id="3133" w:author="Brad Scherer" w:date="2017-06-20T18:29:00Z">
                <w:rPr>
                  <w:rFonts w:ascii="Calibri" w:eastAsia="Calibri" w:hAnsi="Calibri" w:cs="Calibri"/>
                  <w:color w:val="FFFFFF" w:themeColor="background1"/>
                </w:rPr>
              </w:rPrChange>
            </w:rPr>
            <w:delText xml:space="preserve">and add it to disabled signatures. </w:delText>
          </w:r>
        </w:del>
      </w:ins>
    </w:p>
    <w:p w14:paraId="02D519D3" w14:textId="685955DC" w:rsidR="009F38D3" w:rsidRPr="0027023E" w:rsidDel="00D56620" w:rsidRDefault="009F38D3">
      <w:pPr>
        <w:ind w:left="360"/>
        <w:rPr>
          <w:del w:id="3134" w:author="Brad Scherer" w:date="2017-06-20T18:29:00Z"/>
          <w:rPrChange w:id="3135" w:author="Brad Scherer" w:date="2017-06-20T16:40:00Z">
            <w:rPr>
              <w:del w:id="3136" w:author="Brad Scherer" w:date="2017-06-20T18:29:00Z"/>
              <w:rFonts w:ascii="Calibri" w:eastAsia="Calibri" w:hAnsi="Calibri" w:cs="Calibri"/>
              <w:color w:val="FFFFFF" w:themeColor="background1"/>
            </w:rPr>
          </w:rPrChange>
        </w:rPr>
        <w:pPrChange w:id="3137" w:author="Brad Scherer" w:date="2017-06-20T18:29:00Z">
          <w:pPr>
            <w:pStyle w:val="ListParagraph"/>
          </w:pPr>
        </w:pPrChange>
      </w:pPr>
      <w:ins w:id="3138" w:author="Brad Scherer [2]" w:date="2017-06-06T01:02:00Z">
        <w:del w:id="3139" w:author="Brad Scherer" w:date="2017-06-20T18:29:00Z">
          <w:r w:rsidRPr="0027023E" w:rsidDel="00D56620">
            <w:rPr>
              <w:rPrChange w:id="3140" w:author="Brad Scherer" w:date="2017-06-20T16:40:00Z">
                <w:rPr>
                  <w:rFonts w:ascii="Calibri" w:eastAsia="Calibri" w:hAnsi="Calibri" w:cs="Calibri"/>
                  <w:color w:val="FFFFFF" w:themeColor="background1"/>
                </w:rPr>
              </w:rPrChange>
            </w:rPr>
            <w:delText>You should be back in business again</w:delText>
          </w:r>
        </w:del>
      </w:ins>
      <w:ins w:id="3141" w:author="Joshua Murray" w:date="2017-06-14T23:55:00Z">
        <w:del w:id="3142" w:author="Brad Scherer" w:date="2017-06-20T18:29:00Z">
          <w:r w:rsidR="006F2C94" w:rsidRPr="0027023E" w:rsidDel="00D56620">
            <w:rPr>
              <w:rPrChange w:id="3143" w:author="Brad Scherer" w:date="2017-06-20T16:40:00Z">
                <w:rPr>
                  <w:rFonts w:ascii="Calibri" w:eastAsia="Calibri" w:hAnsi="Calibri" w:cs="Calibri"/>
                  <w:color w:val="FFFFFF" w:themeColor="background1"/>
                </w:rPr>
              </w:rPrChange>
            </w:rPr>
            <w:delText>!</w:delText>
          </w:r>
        </w:del>
      </w:ins>
      <w:ins w:id="3144" w:author="Brad Scherer [2]" w:date="2017-06-06T01:02:00Z">
        <w:del w:id="3145" w:author="Brad Scherer" w:date="2017-06-20T18:29:00Z">
          <w:r w:rsidRPr="0027023E" w:rsidDel="00D56620">
            <w:rPr>
              <w:rPrChange w:id="3146" w:author="Brad Scherer" w:date="2017-06-20T16:40:00Z">
                <w:rPr>
                  <w:rFonts w:ascii="Calibri" w:eastAsia="Calibri" w:hAnsi="Calibri" w:cs="Calibri"/>
                  <w:color w:val="FFFFFF" w:themeColor="background1"/>
                </w:rPr>
              </w:rPrChange>
            </w:rPr>
            <w:delText xml:space="preserve">, </w:delText>
          </w:r>
        </w:del>
      </w:ins>
    </w:p>
    <w:p w14:paraId="3B99E9E6" w14:textId="77777777" w:rsidR="006F2C94" w:rsidRPr="0027023E" w:rsidRDefault="006F2C94">
      <w:pPr>
        <w:ind w:left="360"/>
        <w:rPr>
          <w:ins w:id="3147" w:author="Joshua Murray" w:date="2017-06-14T23:56:00Z"/>
          <w:rPrChange w:id="3148" w:author="Brad Scherer" w:date="2017-06-20T16:40:00Z">
            <w:rPr>
              <w:ins w:id="3149" w:author="Joshua Murray" w:date="2017-06-14T23:56:00Z"/>
              <w:rFonts w:ascii="Calibri" w:eastAsia="Calibri" w:hAnsi="Calibri" w:cs="Calibri"/>
              <w:color w:val="FFFFFF" w:themeColor="background1"/>
            </w:rPr>
          </w:rPrChange>
        </w:rPr>
        <w:pPrChange w:id="3150" w:author="Brad Scherer" w:date="2017-06-20T18:29:00Z">
          <w:pPr>
            <w:pStyle w:val="ListParagraph"/>
          </w:pPr>
        </w:pPrChange>
      </w:pPr>
    </w:p>
    <w:p w14:paraId="3D12CBCD" w14:textId="77777777" w:rsidR="009C414C" w:rsidRPr="0027023E" w:rsidRDefault="009F38D3">
      <w:pPr>
        <w:pStyle w:val="ListParagraph"/>
        <w:ind w:left="1080"/>
        <w:rPr>
          <w:ins w:id="3151" w:author="Brad Scherer [2]" w:date="2017-06-06T01:09:00Z"/>
          <w:del w:id="3152" w:author="Joshua Murray" w:date="2017-06-14T23:56:00Z"/>
          <w:rFonts w:asciiTheme="minorHAnsi" w:hAnsiTheme="minorHAnsi"/>
          <w:rPrChange w:id="3153" w:author="Brad Scherer" w:date="2017-06-20T16:40:00Z">
            <w:rPr>
              <w:ins w:id="3154" w:author="Brad Scherer [2]" w:date="2017-06-06T01:09:00Z"/>
              <w:del w:id="3155" w:author="Joshua Murray" w:date="2017-06-14T23:56:00Z"/>
              <w:rFonts w:ascii="Calibri" w:eastAsia="Calibri" w:hAnsi="Calibri" w:cs="Calibri"/>
              <w:color w:val="FFFFFF" w:themeColor="background1"/>
            </w:rPr>
          </w:rPrChange>
        </w:rPr>
        <w:pPrChange w:id="3156" w:author="Brad Scherer [2]" w:date="2017-06-06T01:02:00Z">
          <w:pPr>
            <w:pStyle w:val="ListParagraph"/>
          </w:pPr>
        </w:pPrChange>
      </w:pPr>
      <w:ins w:id="3157" w:author="Brad Scherer [2]" w:date="2017-06-06T01:03:00Z">
        <w:del w:id="3158" w:author="Joshua Murray" w:date="2017-06-14T23:55:00Z">
          <w:r w:rsidRPr="0027023E">
            <w:rPr>
              <w:rFonts w:asciiTheme="minorHAnsi" w:eastAsia="Calibri" w:hAnsiTheme="minorHAnsi" w:cs="Calibri"/>
              <w:noProof/>
              <w:color w:val="FFFFFF" w:themeColor="background1"/>
              <w:rPrChange w:id="3159" w:author="Brad Scherer" w:date="2017-06-20T16:40:00Z">
                <w:rPr>
                  <w:noProof/>
                </w:rPr>
              </w:rPrChange>
            </w:rPr>
            <w:lastRenderedPageBreak/>
            <w:drawing>
              <wp:inline distT="0" distB="0" distL="0" distR="0" wp14:anchorId="2EBFF375" wp14:editId="3D3D2266">
                <wp:extent cx="5943600" cy="32556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5645"/>
                        </a:xfrm>
                        <a:prstGeom prst="rect">
                          <a:avLst/>
                        </a:prstGeom>
                      </pic:spPr>
                    </pic:pic>
                  </a:graphicData>
                </a:graphic>
              </wp:inline>
            </w:drawing>
          </w:r>
        </w:del>
      </w:ins>
      <w:ins w:id="3160" w:author="Brad Scherer [2]" w:date="2017-06-06T01:09:00Z">
        <w:del w:id="3161" w:author="Joshua Murray" w:date="2017-06-14T23:55:00Z">
          <w:r w:rsidR="009C414C" w:rsidRPr="0027023E">
            <w:rPr>
              <w:rFonts w:asciiTheme="minorHAnsi" w:eastAsia="Calibri" w:hAnsiTheme="minorHAnsi" w:cs="Calibri"/>
              <w:color w:val="FFFFFF" w:themeColor="background1"/>
              <w:rPrChange w:id="3162" w:author="Brad Scherer" w:date="2017-06-20T16:40:00Z">
                <w:rPr>
                  <w:rFonts w:ascii="Calibri" w:eastAsia="Calibri" w:hAnsi="Calibri" w:cs="Calibri"/>
                  <w:color w:val="FFFFFF" w:themeColor="background1"/>
                </w:rPr>
              </w:rPrChange>
            </w:rPr>
            <w:delText>\</w:delText>
          </w:r>
        </w:del>
      </w:ins>
    </w:p>
    <w:p w14:paraId="284D2E46" w14:textId="77777777" w:rsidR="009C414C" w:rsidRPr="0027023E" w:rsidRDefault="009C414C">
      <w:pPr>
        <w:pStyle w:val="ListParagraph"/>
        <w:ind w:left="1080"/>
        <w:rPr>
          <w:ins w:id="3163" w:author="Brad Scherer [2]" w:date="2017-06-06T01:09:00Z"/>
          <w:rFonts w:asciiTheme="minorHAnsi" w:eastAsia="Calibri" w:hAnsiTheme="minorHAnsi" w:cs="Calibri"/>
          <w:color w:val="FFFFFF" w:themeColor="background1"/>
          <w:rPrChange w:id="3164" w:author="Brad Scherer" w:date="2017-06-20T16:40:00Z">
            <w:rPr>
              <w:ins w:id="3165" w:author="Brad Scherer [2]" w:date="2017-06-06T01:09:00Z"/>
              <w:rFonts w:ascii="Calibri" w:eastAsia="Calibri" w:hAnsi="Calibri" w:cs="Calibri"/>
              <w:color w:val="FFFFFF" w:themeColor="background1"/>
            </w:rPr>
          </w:rPrChange>
        </w:rPr>
        <w:pPrChange w:id="3166" w:author="Brad Scherer [2]" w:date="2017-06-06T01:09:00Z">
          <w:pPr>
            <w:pStyle w:val="ListParagraph"/>
          </w:pPr>
        </w:pPrChange>
      </w:pPr>
    </w:p>
    <w:p w14:paraId="6859DCC2" w14:textId="2F82CAEB" w:rsidR="00CE6E79" w:rsidRPr="00E43872" w:rsidRDefault="009C414C">
      <w:pPr>
        <w:pStyle w:val="ListParagraph"/>
        <w:numPr>
          <w:ilvl w:val="0"/>
          <w:numId w:val="72"/>
        </w:numPr>
        <w:rPr>
          <w:ins w:id="3167" w:author="Brad Scherer" w:date="2017-06-20T17:07:00Z"/>
          <w:rFonts w:asciiTheme="minorHAnsi" w:eastAsia="Calibri" w:hAnsiTheme="minorHAnsi" w:cs="Calibri"/>
          <w:color w:val="FFFFFF" w:themeColor="background1"/>
          <w:rPrChange w:id="3168" w:author="Brad Scherer" w:date="2017-06-20T18:28:00Z">
            <w:rPr>
              <w:ins w:id="3169" w:author="Brad Scherer" w:date="2017-06-20T17:07:00Z"/>
              <w:rFonts w:eastAsia="Calibri" w:cs="Calibri"/>
              <w:color w:val="FFFFFF" w:themeColor="background1"/>
            </w:rPr>
          </w:rPrChange>
        </w:rPr>
        <w:pPrChange w:id="3170" w:author="Brad Scherer" w:date="2017-06-20T18:29:00Z">
          <w:pPr>
            <w:pStyle w:val="ListParagraph"/>
            <w:numPr>
              <w:numId w:val="64"/>
            </w:numPr>
            <w:ind w:hanging="360"/>
          </w:pPr>
        </w:pPrChange>
      </w:pPr>
      <w:ins w:id="3171" w:author="Brad Scherer [2]" w:date="2017-06-06T01:09:00Z">
        <w:del w:id="3172" w:author="Brad Scherer" w:date="2017-06-20T17:07:00Z">
          <w:r w:rsidRPr="00E43872" w:rsidDel="00CE6E79">
            <w:rPr>
              <w:rFonts w:asciiTheme="minorHAnsi" w:eastAsia="Calibri" w:hAnsiTheme="minorHAnsi" w:cs="Calibri"/>
              <w:color w:val="FFFFFF" w:themeColor="background1"/>
              <w:rPrChange w:id="3173" w:author="Brad Scherer" w:date="2017-06-20T18:28:00Z">
                <w:rPr>
                  <w:rFonts w:ascii="Calibri" w:eastAsia="Calibri" w:hAnsi="Calibri" w:cs="Calibri"/>
                  <w:color w:val="FFFFFF" w:themeColor="background1"/>
                </w:rPr>
              </w:rPrChange>
            </w:rPr>
            <w:delText>BONUS LAB</w:delText>
          </w:r>
        </w:del>
      </w:ins>
      <w:ins w:id="3174" w:author="Brad Scherer" w:date="2017-06-20T18:32:00Z">
        <w:r w:rsidR="007362F3">
          <w:rPr>
            <w:rFonts w:asciiTheme="minorHAnsi" w:hAnsiTheme="minorHAnsi"/>
          </w:rPr>
          <w:t>2. R</w:t>
        </w:r>
      </w:ins>
      <w:ins w:id="3175" w:author="Brad Scherer" w:date="2017-06-20T17:07:00Z">
        <w:r w:rsidR="00CE6E79" w:rsidRPr="00E43872">
          <w:rPr>
            <w:rFonts w:asciiTheme="minorHAnsi" w:hAnsiTheme="minorHAnsi"/>
            <w:rPrChange w:id="3176" w:author="Brad Scherer" w:date="2017-06-20T18:28:00Z">
              <w:rPr/>
            </w:rPrChange>
          </w:rPr>
          <w:t xml:space="preserve">un </w:t>
        </w:r>
        <w:proofErr w:type="spellStart"/>
        <w:r w:rsidR="00CE6E79" w:rsidRPr="00E43872">
          <w:rPr>
            <w:rFonts w:asciiTheme="minorHAnsi" w:hAnsiTheme="minorHAnsi"/>
            <w:rPrChange w:id="3177" w:author="Brad Scherer" w:date="2017-06-20T18:28:00Z">
              <w:rPr/>
            </w:rPrChange>
          </w:rPr>
          <w:t>cURL</w:t>
        </w:r>
        <w:proofErr w:type="spellEnd"/>
        <w:r w:rsidR="00CE6E79" w:rsidRPr="00E43872">
          <w:rPr>
            <w:rFonts w:asciiTheme="minorHAnsi" w:hAnsiTheme="minorHAnsi"/>
            <w:rPrChange w:id="3178" w:author="Brad Scherer" w:date="2017-06-20T18:28:00Z">
              <w:rPr/>
            </w:rPrChange>
          </w:rPr>
          <w:t xml:space="preserve"> again: curl –k </w:t>
        </w:r>
        <w:r w:rsidR="00CE6E79" w:rsidRPr="00E43872">
          <w:rPr>
            <w:rFonts w:asciiTheme="minorHAnsi" w:hAnsiTheme="minorHAnsi"/>
            <w:rPrChange w:id="3179" w:author="Brad Scherer" w:date="2017-06-20T18:28:00Z">
              <w:rPr/>
            </w:rPrChange>
          </w:rPr>
          <w:fldChar w:fldCharType="begin"/>
        </w:r>
        <w:r w:rsidR="00CE6E79" w:rsidRPr="00E43872">
          <w:rPr>
            <w:rFonts w:asciiTheme="minorHAnsi" w:hAnsiTheme="minorHAnsi"/>
            <w:rPrChange w:id="3180" w:author="Brad Scherer" w:date="2017-06-20T18:28:00Z">
              <w:rPr/>
            </w:rPrChange>
          </w:rPr>
          <w:instrText xml:space="preserve"> HYPERLINK "https://hackazon.f5demo.com" </w:instrText>
        </w:r>
        <w:r w:rsidR="00CE6E79" w:rsidRPr="00E43872">
          <w:rPr>
            <w:rFonts w:asciiTheme="minorHAnsi" w:hAnsiTheme="minorHAnsi"/>
            <w:rPrChange w:id="3181" w:author="Brad Scherer" w:date="2017-06-20T18:28:00Z">
              <w:rPr/>
            </w:rPrChange>
          </w:rPr>
          <w:fldChar w:fldCharType="separate"/>
        </w:r>
        <w:r w:rsidR="00CE6E79" w:rsidRPr="00D56620">
          <w:rPr>
            <w:rStyle w:val="Hyperlink"/>
            <w:rFonts w:asciiTheme="minorHAnsi" w:hAnsiTheme="minorHAnsi"/>
          </w:rPr>
          <w:t>https://hackazon.f5demo.com</w:t>
        </w:r>
        <w:r w:rsidR="00CE6E79" w:rsidRPr="00E43872">
          <w:rPr>
            <w:rFonts w:asciiTheme="minorHAnsi" w:hAnsiTheme="minorHAnsi"/>
            <w:rPrChange w:id="3182" w:author="Brad Scherer" w:date="2017-06-20T18:28:00Z">
              <w:rPr/>
            </w:rPrChange>
          </w:rPr>
          <w:fldChar w:fldCharType="end"/>
        </w:r>
        <w:r w:rsidR="00CE6E79" w:rsidRPr="00E43872">
          <w:rPr>
            <w:rFonts w:asciiTheme="minorHAnsi" w:hAnsiTheme="minorHAnsi"/>
            <w:rPrChange w:id="3183" w:author="Brad Scherer" w:date="2017-06-20T18:28:00Z">
              <w:rPr/>
            </w:rPrChange>
          </w:rPr>
          <w:t xml:space="preserve"> </w:t>
        </w:r>
      </w:ins>
      <w:ins w:id="3184" w:author="Brad Scherer" w:date="2017-06-20T18:29:00Z">
        <w:r w:rsidR="00D56620">
          <w:rPr>
            <w:rFonts w:asciiTheme="minorHAnsi" w:hAnsiTheme="minorHAnsi"/>
          </w:rPr>
          <w:t xml:space="preserve">and you should be back in business. </w:t>
        </w:r>
      </w:ins>
      <w:ins w:id="3185" w:author="Brad Scherer" w:date="2017-06-20T18:31:00Z">
        <w:r w:rsidR="007362F3">
          <w:rPr>
            <w:rFonts w:asciiTheme="minorHAnsi" w:hAnsiTheme="minorHAnsi"/>
          </w:rPr>
          <w:t>By now you</w:t>
        </w:r>
      </w:ins>
      <w:ins w:id="3186" w:author="Brad Scherer" w:date="2017-06-20T18:32:00Z">
        <w:r w:rsidR="007362F3">
          <w:rPr>
            <w:rFonts w:asciiTheme="minorHAnsi" w:hAnsiTheme="minorHAnsi"/>
          </w:rPr>
          <w:t xml:space="preserve"> should</w:t>
        </w:r>
      </w:ins>
      <w:ins w:id="3187" w:author="Brad Scherer" w:date="2017-06-20T18:31:00Z">
        <w:r w:rsidR="007362F3">
          <w:rPr>
            <w:rFonts w:asciiTheme="minorHAnsi" w:hAnsiTheme="minorHAnsi"/>
          </w:rPr>
          <w:t xml:space="preserve"> know the expected output. </w:t>
        </w:r>
      </w:ins>
      <w:ins w:id="3188" w:author="Brad Scherer" w:date="2017-06-20T18:29:00Z">
        <w:r w:rsidR="00D56620">
          <w:rPr>
            <w:rFonts w:asciiTheme="minorHAnsi" w:hAnsiTheme="minorHAnsi"/>
          </w:rPr>
          <w:t xml:space="preserve"> </w:t>
        </w:r>
      </w:ins>
    </w:p>
    <w:p w14:paraId="14E65396" w14:textId="77777777" w:rsidR="007362F3" w:rsidRDefault="007362F3">
      <w:pPr>
        <w:pStyle w:val="ListParagraph"/>
        <w:numPr>
          <w:ilvl w:val="0"/>
          <w:numId w:val="72"/>
        </w:numPr>
        <w:rPr>
          <w:ins w:id="3189" w:author="Brad Scherer" w:date="2017-06-20T18:33:00Z"/>
          <w:rFonts w:asciiTheme="minorHAnsi" w:eastAsia="Calibri" w:hAnsiTheme="minorHAnsi" w:cs="Calibri"/>
          <w:color w:val="FFFFFF" w:themeColor="background1"/>
        </w:rPr>
        <w:pPrChange w:id="3190" w:author="Brad Scherer" w:date="2017-06-20T18:29:00Z">
          <w:pPr>
            <w:pStyle w:val="ListParagraph"/>
          </w:pPr>
        </w:pPrChange>
      </w:pPr>
    </w:p>
    <w:p w14:paraId="770E19F3" w14:textId="483B819B" w:rsidR="009C414C" w:rsidRPr="00E43872" w:rsidRDefault="007362F3">
      <w:pPr>
        <w:pStyle w:val="ListParagraph"/>
        <w:rPr>
          <w:rFonts w:asciiTheme="minorHAnsi" w:eastAsia="Calibri" w:hAnsiTheme="minorHAnsi" w:cs="Calibri"/>
          <w:color w:val="FFFFFF" w:themeColor="background1"/>
          <w:rPrChange w:id="3191" w:author="Brad Scherer" w:date="2017-06-20T18:28:00Z">
            <w:rPr/>
          </w:rPrChange>
        </w:rPr>
        <w:pPrChange w:id="3192" w:author="Brad Scherer" w:date="2017-06-20T18:33:00Z">
          <w:pPr>
            <w:pStyle w:val="ListParagraph"/>
            <w:ind w:left="0"/>
          </w:pPr>
        </w:pPrChange>
      </w:pPr>
      <w:ins w:id="3193" w:author="Brad Scherer" w:date="2017-06-20T18:33:00Z">
        <w:r>
          <w:rPr>
            <w:rFonts w:asciiTheme="minorHAnsi" w:eastAsia="Calibri" w:hAnsiTheme="minorHAnsi" w:cs="Calibri"/>
            <w:color w:val="000000" w:themeColor="text1"/>
          </w:rPr>
          <w:t xml:space="preserve">3. Change HTTP Library to: </w:t>
        </w:r>
        <w:r w:rsidRPr="007362F3">
          <w:rPr>
            <w:rFonts w:asciiTheme="minorHAnsi" w:eastAsia="Calibri" w:hAnsiTheme="minorHAnsi" w:cs="Calibri"/>
            <w:b/>
            <w:color w:val="000000" w:themeColor="text1"/>
            <w:rPrChange w:id="3194" w:author="Brad Scherer" w:date="2017-06-20T18:34:00Z">
              <w:rPr>
                <w:rFonts w:asciiTheme="minorHAnsi" w:eastAsia="Calibri" w:hAnsiTheme="minorHAnsi" w:cs="Calibri"/>
                <w:color w:val="000000" w:themeColor="text1"/>
              </w:rPr>
            </w:rPrChange>
          </w:rPr>
          <w:t>Report</w:t>
        </w:r>
      </w:ins>
      <w:ins w:id="3195" w:author="Brad Scherer [2]" w:date="2017-06-06T01:09:00Z">
        <w:r w:rsidR="009C414C" w:rsidRPr="00E43872">
          <w:rPr>
            <w:rFonts w:asciiTheme="minorHAnsi" w:eastAsia="Calibri" w:hAnsiTheme="minorHAnsi" w:cs="Calibri"/>
            <w:color w:val="FFFFFF" w:themeColor="background1"/>
            <w:rPrChange w:id="3196" w:author="Brad Scherer" w:date="2017-06-20T18:28:00Z">
              <w:rPr>
                <w:rFonts w:ascii="Calibri" w:eastAsia="Calibri" w:hAnsi="Calibri" w:cs="Calibri"/>
                <w:color w:val="FFFFFF" w:themeColor="background1"/>
              </w:rPr>
            </w:rPrChange>
          </w:rPr>
          <w:br/>
        </w:r>
      </w:ins>
      <w:ins w:id="3197" w:author="Brad Scherer [2]" w:date="2017-06-06T01:12:00Z">
        <w:r w:rsidR="0001515F" w:rsidRPr="00E43872">
          <w:rPr>
            <w:rFonts w:asciiTheme="minorHAnsi" w:eastAsia="Calibri" w:hAnsiTheme="minorHAnsi" w:cs="Calibri"/>
            <w:color w:val="FFFFFF" w:themeColor="background1"/>
            <w:rPrChange w:id="3198" w:author="Brad Scherer" w:date="2017-06-20T18:28:00Z">
              <w:rPr>
                <w:rFonts w:ascii="Calibri" w:eastAsia="Calibri" w:hAnsi="Calibri" w:cs="Calibri"/>
                <w:color w:val="FFFFFF" w:themeColor="background1"/>
              </w:rPr>
            </w:rPrChange>
          </w:rPr>
          <w:t>Remove CURL from the whitelist</w:t>
        </w:r>
      </w:ins>
      <w:ins w:id="3199" w:author="Brad Scherer [2]" w:date="2017-06-06T01:09:00Z">
        <w:r w:rsidR="009C414C" w:rsidRPr="00E43872">
          <w:rPr>
            <w:rFonts w:asciiTheme="minorHAnsi" w:eastAsia="Calibri" w:hAnsiTheme="minorHAnsi" w:cs="Calibri"/>
            <w:color w:val="FFFFFF" w:themeColor="background1"/>
            <w:rPrChange w:id="3200" w:author="Brad Scherer" w:date="2017-06-20T18:28:00Z">
              <w:rPr>
                <w:rFonts w:ascii="Calibri" w:eastAsia="Calibri" w:hAnsi="Calibri" w:cs="Calibri"/>
                <w:color w:val="FFFFFF" w:themeColor="background1"/>
              </w:rPr>
            </w:rPrChange>
          </w:rPr>
          <w:t xml:space="preserve"> </w:t>
        </w:r>
      </w:ins>
      <w:ins w:id="3201" w:author="Brad Scherer [2]" w:date="2017-06-06T01:14:00Z">
        <w:r w:rsidR="00F82786" w:rsidRPr="00E43872">
          <w:rPr>
            <w:rFonts w:asciiTheme="minorHAnsi" w:eastAsia="Calibri" w:hAnsiTheme="minorHAnsi" w:cs="Calibri"/>
            <w:color w:val="FFFFFF" w:themeColor="background1"/>
            <w:rPrChange w:id="3202" w:author="Brad Scherer" w:date="2017-06-20T18:28:00Z">
              <w:rPr>
                <w:rFonts w:ascii="Calibri" w:eastAsia="Calibri" w:hAnsi="Calibri" w:cs="Calibri"/>
                <w:color w:val="FFFFFF" w:themeColor="background1"/>
              </w:rPr>
            </w:rPrChange>
          </w:rPr>
          <w:t>and set http libraries category to just report</w:t>
        </w:r>
      </w:ins>
    </w:p>
    <w:p w14:paraId="6C782307" w14:textId="77777777" w:rsidR="00F82786" w:rsidRPr="0027023E" w:rsidRDefault="00F82786">
      <w:pPr>
        <w:rPr>
          <w:ins w:id="3203" w:author="Brad Scherer [2]" w:date="2017-06-06T01:14:00Z"/>
          <w:rFonts w:asciiTheme="minorHAnsi" w:eastAsia="Calibri" w:hAnsiTheme="minorHAnsi" w:cs="Calibri"/>
          <w:color w:val="FFFFFF" w:themeColor="background1"/>
          <w:rPrChange w:id="3204" w:author="Brad Scherer" w:date="2017-06-20T16:40:00Z">
            <w:rPr>
              <w:ins w:id="3205" w:author="Brad Scherer [2]" w:date="2017-06-06T01:14:00Z"/>
              <w:rFonts w:ascii="Calibri" w:eastAsia="Calibri" w:hAnsi="Calibri" w:cs="Calibri"/>
              <w:color w:val="FFFFFF" w:themeColor="background1"/>
            </w:rPr>
          </w:rPrChange>
        </w:rPr>
        <w:pPrChange w:id="3206" w:author="Brad Scherer [2]" w:date="2017-06-06T01:09:00Z">
          <w:pPr>
            <w:pStyle w:val="ListParagraph"/>
          </w:pPr>
        </w:pPrChange>
      </w:pPr>
    </w:p>
    <w:p w14:paraId="29858AF3" w14:textId="2566E326" w:rsidR="00F82786" w:rsidRPr="00E43872" w:rsidRDefault="00F82786">
      <w:pPr>
        <w:pStyle w:val="ListParagraph"/>
        <w:numPr>
          <w:ilvl w:val="0"/>
          <w:numId w:val="72"/>
        </w:numPr>
        <w:rPr>
          <w:ins w:id="3207" w:author="Brad Scherer [2]" w:date="2017-06-06T01:14:00Z"/>
          <w:rFonts w:asciiTheme="minorHAnsi" w:eastAsia="Calibri" w:hAnsiTheme="minorHAnsi" w:cs="Calibri"/>
          <w:color w:val="FFFFFF" w:themeColor="background1"/>
          <w:rPrChange w:id="3208" w:author="Brad Scherer" w:date="2017-06-20T18:28:00Z">
            <w:rPr>
              <w:ins w:id="3209" w:author="Brad Scherer [2]" w:date="2017-06-06T01:14:00Z"/>
              <w:rFonts w:ascii="Calibri" w:eastAsia="Calibri" w:hAnsi="Calibri" w:cs="Calibri"/>
              <w:color w:val="FFFFFF" w:themeColor="background1"/>
            </w:rPr>
          </w:rPrChange>
        </w:rPr>
        <w:pPrChange w:id="3210" w:author="Brad Scherer" w:date="2017-06-20T18:29:00Z">
          <w:pPr>
            <w:pStyle w:val="ListParagraph"/>
          </w:pPr>
        </w:pPrChange>
      </w:pPr>
      <w:ins w:id="3211" w:author="Brad Scherer [2]" w:date="2017-06-06T01:14:00Z">
        <w:r w:rsidRPr="00D56620">
          <w:rPr>
            <w:noProof/>
          </w:rPr>
          <w:drawing>
            <wp:inline distT="0" distB="0" distL="0" distR="0" wp14:anchorId="7724E3EC" wp14:editId="4B22ED1E">
              <wp:extent cx="5943600" cy="3686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86175"/>
                      </a:xfrm>
                      <a:prstGeom prst="rect">
                        <a:avLst/>
                      </a:prstGeom>
                    </pic:spPr>
                  </pic:pic>
                </a:graphicData>
              </a:graphic>
            </wp:inline>
          </w:drawing>
        </w:r>
      </w:ins>
    </w:p>
    <w:p w14:paraId="15EF6C1F" w14:textId="77777777" w:rsidR="00F82786" w:rsidRPr="0027023E" w:rsidRDefault="00F82786">
      <w:pPr>
        <w:rPr>
          <w:ins w:id="3212" w:author="Brad Scherer [2]" w:date="2017-06-06T01:14:00Z"/>
          <w:rFonts w:asciiTheme="minorHAnsi" w:eastAsia="Calibri" w:hAnsiTheme="minorHAnsi" w:cs="Calibri"/>
          <w:color w:val="FFFFFF" w:themeColor="background1"/>
          <w:rPrChange w:id="3213" w:author="Brad Scherer" w:date="2017-06-20T16:40:00Z">
            <w:rPr>
              <w:ins w:id="3214" w:author="Brad Scherer [2]" w:date="2017-06-06T01:14:00Z"/>
              <w:rFonts w:ascii="Calibri" w:eastAsia="Calibri" w:hAnsi="Calibri" w:cs="Calibri"/>
              <w:color w:val="FFFFFF" w:themeColor="background1"/>
            </w:rPr>
          </w:rPrChange>
        </w:rPr>
        <w:pPrChange w:id="3215" w:author="Brad Scherer [2]" w:date="2017-06-06T01:09:00Z">
          <w:pPr>
            <w:pStyle w:val="ListParagraph"/>
          </w:pPr>
        </w:pPrChange>
      </w:pPr>
    </w:p>
    <w:p w14:paraId="3C941C53" w14:textId="73846755" w:rsidR="00F82786" w:rsidRPr="0027023E" w:rsidDel="007362F3" w:rsidRDefault="007362F3">
      <w:pPr>
        <w:ind w:left="720"/>
        <w:rPr>
          <w:ins w:id="3216" w:author="Brad Scherer [2]" w:date="2017-06-06T01:14:00Z"/>
          <w:del w:id="3217" w:author="Brad Scherer" w:date="2017-06-20T18:34:00Z"/>
          <w:rFonts w:asciiTheme="minorHAnsi" w:eastAsia="Calibri" w:hAnsiTheme="minorHAnsi" w:cs="Calibri"/>
          <w:color w:val="FFFFFF" w:themeColor="background1"/>
          <w:rPrChange w:id="3218" w:author="Brad Scherer" w:date="2017-06-20T16:40:00Z">
            <w:rPr>
              <w:ins w:id="3219" w:author="Brad Scherer [2]" w:date="2017-06-06T01:14:00Z"/>
              <w:del w:id="3220" w:author="Brad Scherer" w:date="2017-06-20T18:34:00Z"/>
              <w:rFonts w:ascii="Calibri" w:eastAsia="Calibri" w:hAnsi="Calibri" w:cs="Calibri"/>
              <w:color w:val="FFFFFF" w:themeColor="background1"/>
            </w:rPr>
          </w:rPrChange>
        </w:rPr>
        <w:pPrChange w:id="3221" w:author="Brad Scherer" w:date="2017-06-20T18:35:00Z">
          <w:pPr>
            <w:pStyle w:val="ListParagraph"/>
          </w:pPr>
        </w:pPrChange>
      </w:pPr>
      <w:ins w:id="3222" w:author="Brad Scherer" w:date="2017-06-20T18:35:00Z">
        <w:r>
          <w:rPr>
            <w:rFonts w:asciiTheme="minorHAnsi" w:eastAsia="Calibri" w:hAnsiTheme="minorHAnsi" w:cs="Calibri"/>
            <w:color w:val="000000" w:themeColor="text1"/>
          </w:rPr>
          <w:t xml:space="preserve">4. Change </w:t>
        </w:r>
      </w:ins>
      <w:ins w:id="3223" w:author="Brad Scherer" w:date="2017-06-20T18:36:00Z">
        <w:r w:rsidR="0045414D">
          <w:rPr>
            <w:rFonts w:asciiTheme="minorHAnsi" w:eastAsia="Calibri" w:hAnsiTheme="minorHAnsi" w:cs="Calibri"/>
            <w:color w:val="000000" w:themeColor="text1"/>
          </w:rPr>
          <w:t>Operation Mode</w:t>
        </w:r>
      </w:ins>
      <w:ins w:id="3224" w:author="Brad Scherer" w:date="2017-06-20T18:35:00Z">
        <w:r>
          <w:rPr>
            <w:rFonts w:asciiTheme="minorHAnsi" w:eastAsia="Calibri" w:hAnsiTheme="minorHAnsi" w:cs="Calibri"/>
            <w:color w:val="000000" w:themeColor="text1"/>
          </w:rPr>
          <w:t xml:space="preserve"> to: </w:t>
        </w:r>
      </w:ins>
      <w:proofErr w:type="spellStart"/>
      <w:ins w:id="3225" w:author="Brad Scherer" w:date="2017-06-20T18:36:00Z">
        <w:r w:rsidR="0045414D">
          <w:rPr>
            <w:rFonts w:asciiTheme="minorHAnsi" w:eastAsia="Calibri" w:hAnsiTheme="minorHAnsi" w:cs="Calibri"/>
            <w:b/>
            <w:color w:val="000000" w:themeColor="text1"/>
          </w:rPr>
          <w:t>Normal</w:t>
        </w:r>
      </w:ins>
    </w:p>
    <w:p w14:paraId="00BB681F" w14:textId="26CC147D" w:rsidR="00F82786" w:rsidRPr="007362F3" w:rsidRDefault="00F82786">
      <w:pPr>
        <w:ind w:left="720"/>
        <w:rPr>
          <w:rFonts w:asciiTheme="minorHAnsi" w:eastAsia="Calibri" w:hAnsiTheme="minorHAnsi" w:cs="Calibri"/>
          <w:color w:val="FFFFFF" w:themeColor="background1"/>
          <w:rPrChange w:id="3226" w:author="Brad Scherer" w:date="2017-06-20T18:34:00Z">
            <w:rPr/>
          </w:rPrChange>
        </w:rPr>
        <w:pPrChange w:id="3227" w:author="Brad Scherer" w:date="2017-06-20T18:35:00Z">
          <w:pPr>
            <w:pStyle w:val="ListParagraph"/>
          </w:pPr>
        </w:pPrChange>
      </w:pPr>
      <w:ins w:id="3228" w:author="Brad Scherer [2]" w:date="2017-06-06T01:14:00Z">
        <w:del w:id="3229" w:author="Brad Scherer" w:date="2017-06-20T18:34:00Z">
          <w:r w:rsidRPr="007362F3" w:rsidDel="007362F3">
            <w:rPr>
              <w:rFonts w:asciiTheme="minorHAnsi" w:eastAsia="Calibri" w:hAnsiTheme="minorHAnsi" w:cs="Calibri"/>
              <w:color w:val="FFFFFF" w:themeColor="background1"/>
              <w:rPrChange w:id="3230" w:author="Brad Scherer" w:date="2017-06-20T18:34:00Z">
                <w:rPr>
                  <w:rFonts w:ascii="Calibri" w:eastAsia="Calibri" w:hAnsi="Calibri" w:cs="Calibri"/>
                  <w:color w:val="FFFFFF" w:themeColor="background1"/>
                </w:rPr>
              </w:rPrChange>
            </w:rPr>
            <w:delText>Set proactive b</w:delText>
          </w:r>
        </w:del>
        <w:r w:rsidRPr="007362F3">
          <w:rPr>
            <w:rFonts w:asciiTheme="minorHAnsi" w:eastAsia="Calibri" w:hAnsiTheme="minorHAnsi" w:cs="Calibri"/>
            <w:color w:val="FFFFFF" w:themeColor="background1"/>
            <w:rPrChange w:id="3231" w:author="Brad Scherer" w:date="2017-06-20T18:34:00Z">
              <w:rPr>
                <w:rFonts w:ascii="Calibri" w:eastAsia="Calibri" w:hAnsi="Calibri" w:cs="Calibri"/>
                <w:color w:val="FFFFFF" w:themeColor="background1"/>
              </w:rPr>
            </w:rPrChange>
          </w:rPr>
          <w:t>ot</w:t>
        </w:r>
        <w:proofErr w:type="spellEnd"/>
        <w:r w:rsidRPr="007362F3">
          <w:rPr>
            <w:rFonts w:asciiTheme="minorHAnsi" w:eastAsia="Calibri" w:hAnsiTheme="minorHAnsi" w:cs="Calibri"/>
            <w:color w:val="FFFFFF" w:themeColor="background1"/>
            <w:rPrChange w:id="3232" w:author="Brad Scherer" w:date="2017-06-20T18:34:00Z">
              <w:rPr>
                <w:rFonts w:ascii="Calibri" w:eastAsia="Calibri" w:hAnsi="Calibri" w:cs="Calibri"/>
                <w:color w:val="FFFFFF" w:themeColor="background1"/>
              </w:rPr>
            </w:rPrChange>
          </w:rPr>
          <w:t xml:space="preserve"> defense back to always and click update</w:t>
        </w:r>
      </w:ins>
    </w:p>
    <w:p w14:paraId="1B65ADDF" w14:textId="6F0745DF" w:rsidR="00F82786" w:rsidRPr="0027023E" w:rsidRDefault="00F82786">
      <w:pPr>
        <w:rPr>
          <w:ins w:id="3233" w:author="Brad Scherer [2]" w:date="2017-06-06T01:15:00Z"/>
          <w:rFonts w:asciiTheme="minorHAnsi" w:eastAsia="Calibri" w:hAnsiTheme="minorHAnsi" w:cs="Calibri"/>
          <w:color w:val="FFFFFF" w:themeColor="background1"/>
          <w:rPrChange w:id="3234" w:author="Brad Scherer" w:date="2017-06-20T16:40:00Z">
            <w:rPr>
              <w:ins w:id="3235" w:author="Brad Scherer [2]" w:date="2017-06-06T01:15:00Z"/>
              <w:rFonts w:ascii="Calibri" w:eastAsia="Calibri" w:hAnsi="Calibri" w:cs="Calibri"/>
              <w:color w:val="FFFFFF" w:themeColor="background1"/>
            </w:rPr>
          </w:rPrChange>
        </w:rPr>
        <w:pPrChange w:id="3236" w:author="Brad Scherer [2]" w:date="2017-06-06T01:09:00Z">
          <w:pPr>
            <w:pStyle w:val="ListParagraph"/>
          </w:pPr>
        </w:pPrChange>
      </w:pPr>
      <w:ins w:id="3237" w:author="Brad Scherer [2]" w:date="2017-06-06T01:14:00Z">
        <w:r w:rsidRPr="0027023E">
          <w:rPr>
            <w:rFonts w:asciiTheme="minorHAnsi" w:eastAsia="Calibri" w:hAnsiTheme="minorHAnsi" w:cs="Calibri"/>
            <w:noProof/>
            <w:color w:val="FFFFFF" w:themeColor="background1"/>
            <w:rPrChange w:id="3238" w:author="Brad Scherer" w:date="2017-06-20T16:40:00Z">
              <w:rPr>
                <w:noProof/>
              </w:rPr>
            </w:rPrChange>
          </w:rPr>
          <w:lastRenderedPageBreak/>
          <w:drawing>
            <wp:inline distT="0" distB="0" distL="0" distR="0" wp14:anchorId="05106092" wp14:editId="27E609D9">
              <wp:extent cx="5943600" cy="3206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06750"/>
                      </a:xfrm>
                      <a:prstGeom prst="rect">
                        <a:avLst/>
                      </a:prstGeom>
                    </pic:spPr>
                  </pic:pic>
                </a:graphicData>
              </a:graphic>
            </wp:inline>
          </w:drawing>
        </w:r>
      </w:ins>
    </w:p>
    <w:p w14:paraId="3F14962F" w14:textId="77777777" w:rsidR="00F82786" w:rsidRPr="0045414D" w:rsidRDefault="00F82786">
      <w:pPr>
        <w:rPr>
          <w:ins w:id="3239" w:author="Brad Scherer [2]" w:date="2017-06-06T01:15:00Z"/>
          <w:rFonts w:asciiTheme="minorHAnsi" w:eastAsia="Calibri" w:hAnsiTheme="minorHAnsi" w:cs="Calibri"/>
          <w:color w:val="000000" w:themeColor="text1"/>
          <w:rPrChange w:id="3240" w:author="Brad Scherer" w:date="2017-06-20T18:37:00Z">
            <w:rPr>
              <w:ins w:id="3241" w:author="Brad Scherer [2]" w:date="2017-06-06T01:15:00Z"/>
              <w:rFonts w:ascii="Calibri" w:eastAsia="Calibri" w:hAnsi="Calibri" w:cs="Calibri"/>
              <w:color w:val="FFFFFF" w:themeColor="background1"/>
            </w:rPr>
          </w:rPrChange>
        </w:rPr>
        <w:pPrChange w:id="3242" w:author="Brad Scherer [2]" w:date="2017-06-06T01:09:00Z">
          <w:pPr>
            <w:pStyle w:val="ListParagraph"/>
          </w:pPr>
        </w:pPrChange>
      </w:pPr>
    </w:p>
    <w:p w14:paraId="3070B3B4" w14:textId="77777777" w:rsidR="00F82786" w:rsidRPr="0045414D" w:rsidRDefault="00F82786">
      <w:pPr>
        <w:rPr>
          <w:ins w:id="3243" w:author="Brad Scherer [2]" w:date="2017-06-06T01:15:00Z"/>
          <w:rFonts w:asciiTheme="minorHAnsi" w:eastAsia="Calibri" w:hAnsiTheme="minorHAnsi" w:cs="Calibri"/>
          <w:color w:val="000000" w:themeColor="text1"/>
          <w:rPrChange w:id="3244" w:author="Brad Scherer" w:date="2017-06-20T18:37:00Z">
            <w:rPr>
              <w:ins w:id="3245" w:author="Brad Scherer [2]" w:date="2017-06-06T01:15:00Z"/>
              <w:rFonts w:ascii="Calibri" w:eastAsia="Calibri" w:hAnsi="Calibri" w:cs="Calibri"/>
              <w:color w:val="FFFFFF" w:themeColor="background1"/>
            </w:rPr>
          </w:rPrChange>
        </w:rPr>
        <w:pPrChange w:id="3246" w:author="Brad Scherer [2]" w:date="2017-06-06T01:09:00Z">
          <w:pPr>
            <w:pStyle w:val="ListParagraph"/>
          </w:pPr>
        </w:pPrChange>
      </w:pPr>
    </w:p>
    <w:p w14:paraId="3DD286B9" w14:textId="77777777" w:rsidR="0045414D" w:rsidRDefault="0045414D">
      <w:pPr>
        <w:rPr>
          <w:ins w:id="3247" w:author="Brad Scherer" w:date="2017-06-20T18:38:00Z"/>
          <w:rFonts w:asciiTheme="minorHAnsi" w:eastAsia="Calibri" w:hAnsiTheme="minorHAnsi" w:cs="Calibri"/>
          <w:color w:val="000000" w:themeColor="text1"/>
        </w:rPr>
        <w:pPrChange w:id="3248" w:author="Brad Scherer" w:date="2017-06-20T18:38:00Z">
          <w:pPr>
            <w:pStyle w:val="ListParagraph"/>
          </w:pPr>
        </w:pPrChange>
      </w:pPr>
      <w:ins w:id="3249" w:author="Brad Scherer" w:date="2017-06-20T18:38:00Z">
        <w:r>
          <w:rPr>
            <w:rFonts w:asciiTheme="minorHAnsi" w:eastAsia="Calibri" w:hAnsiTheme="minorHAnsi" w:cs="Calibri"/>
            <w:color w:val="000000" w:themeColor="text1"/>
          </w:rPr>
          <w:t xml:space="preserve">We are going to leverage the </w:t>
        </w:r>
      </w:ins>
      <w:ins w:id="3250" w:author="Brad Scherer [2]" w:date="2017-06-06T01:15:00Z">
        <w:del w:id="3251" w:author="Brad Scherer" w:date="2017-06-20T18:38:00Z">
          <w:r w:rsidR="00F82786" w:rsidRPr="0045414D" w:rsidDel="0045414D">
            <w:rPr>
              <w:rFonts w:asciiTheme="minorHAnsi" w:eastAsia="Calibri" w:hAnsiTheme="minorHAnsi" w:cs="Calibri"/>
              <w:color w:val="000000" w:themeColor="text1"/>
              <w:rPrChange w:id="3252" w:author="Brad Scherer" w:date="2017-06-20T18:37:00Z">
                <w:rPr>
                  <w:rFonts w:ascii="Calibri" w:eastAsia="Calibri" w:hAnsi="Calibri" w:cs="Calibri"/>
                  <w:color w:val="FFFFFF" w:themeColor="background1"/>
                </w:rPr>
              </w:rPrChange>
            </w:rPr>
            <w:delText xml:space="preserve">Run te </w:delText>
          </w:r>
        </w:del>
        <w:del w:id="3253" w:author="Brad Scherer" w:date="2017-06-20T18:37:00Z">
          <w:r w:rsidR="00F82786" w:rsidRPr="0045414D" w:rsidDel="0045414D">
            <w:rPr>
              <w:rFonts w:asciiTheme="minorHAnsi" w:eastAsia="Calibri" w:hAnsiTheme="minorHAnsi" w:cs="Calibri"/>
              <w:color w:val="000000" w:themeColor="text1"/>
              <w:rPrChange w:id="3254" w:author="Brad Scherer" w:date="2017-06-20T18:37:00Z">
                <w:rPr>
                  <w:rFonts w:ascii="Calibri" w:eastAsia="Calibri" w:hAnsi="Calibri" w:cs="Calibri"/>
                  <w:color w:val="FFFFFF" w:themeColor="background1"/>
                </w:rPr>
              </w:rPrChange>
            </w:rPr>
            <w:delText>C</w:delText>
          </w:r>
        </w:del>
        <w:del w:id="3255" w:author="Brad Scherer" w:date="2017-06-20T18:38:00Z">
          <w:r w:rsidR="00F82786" w:rsidRPr="0045414D" w:rsidDel="0045414D">
            <w:rPr>
              <w:rFonts w:asciiTheme="minorHAnsi" w:eastAsia="Calibri" w:hAnsiTheme="minorHAnsi" w:cs="Calibri"/>
              <w:color w:val="000000" w:themeColor="text1"/>
              <w:rPrChange w:id="3256" w:author="Brad Scherer" w:date="2017-06-20T18:37:00Z">
                <w:rPr>
                  <w:rFonts w:ascii="Calibri" w:eastAsia="Calibri" w:hAnsi="Calibri" w:cs="Calibri"/>
                  <w:color w:val="FFFFFF" w:themeColor="background1"/>
                </w:rPr>
              </w:rPrChange>
            </w:rPr>
            <w:delText xml:space="preserve">URL command but </w:delText>
          </w:r>
        </w:del>
        <w:del w:id="3257" w:author="Brad Scherer" w:date="2017-06-20T18:37:00Z">
          <w:r w:rsidR="00F82786" w:rsidRPr="0045414D" w:rsidDel="0045414D">
            <w:rPr>
              <w:rFonts w:asciiTheme="minorHAnsi" w:eastAsia="Calibri" w:hAnsiTheme="minorHAnsi" w:cs="Calibri"/>
              <w:color w:val="000000" w:themeColor="text1"/>
              <w:rPrChange w:id="3258" w:author="Brad Scherer" w:date="2017-06-20T18:37:00Z">
                <w:rPr>
                  <w:rFonts w:ascii="Calibri" w:eastAsia="Calibri" w:hAnsi="Calibri" w:cs="Calibri"/>
                  <w:color w:val="FFFFFF" w:themeColor="background1"/>
                </w:rPr>
              </w:rPrChange>
            </w:rPr>
            <w:delText xml:space="preserve">this time point it </w:delText>
          </w:r>
        </w:del>
        <w:del w:id="3259" w:author="Brad Scherer" w:date="2017-06-20T18:38:00Z">
          <w:r w:rsidR="00F82786" w:rsidRPr="0045414D" w:rsidDel="0045414D">
            <w:rPr>
              <w:rFonts w:asciiTheme="minorHAnsi" w:eastAsia="Calibri" w:hAnsiTheme="minorHAnsi" w:cs="Calibri"/>
              <w:color w:val="000000" w:themeColor="text1"/>
              <w:rPrChange w:id="3260" w:author="Brad Scherer" w:date="2017-06-20T18:37:00Z">
                <w:rPr>
                  <w:rFonts w:ascii="Calibri" w:eastAsia="Calibri" w:hAnsi="Calibri" w:cs="Calibri"/>
                  <w:color w:val="FFFFFF" w:themeColor="background1"/>
                </w:rPr>
              </w:rPrChange>
            </w:rPr>
            <w:delText xml:space="preserve">at the </w:delText>
          </w:r>
        </w:del>
        <w:proofErr w:type="spellStart"/>
        <w:r w:rsidR="00F82786" w:rsidRPr="0045414D">
          <w:rPr>
            <w:rFonts w:asciiTheme="minorHAnsi" w:eastAsia="Calibri" w:hAnsiTheme="minorHAnsi" w:cs="Calibri"/>
            <w:color w:val="000000" w:themeColor="text1"/>
            <w:rPrChange w:id="3261" w:author="Brad Scherer" w:date="2017-06-20T18:37:00Z">
              <w:rPr>
                <w:rFonts w:ascii="Calibri" w:eastAsia="Calibri" w:hAnsi="Calibri" w:cs="Calibri"/>
                <w:color w:val="FFFFFF" w:themeColor="background1"/>
              </w:rPr>
            </w:rPrChange>
          </w:rPr>
          <w:t>IPRep</w:t>
        </w:r>
        <w:proofErr w:type="spellEnd"/>
        <w:r w:rsidR="00F82786" w:rsidRPr="0045414D">
          <w:rPr>
            <w:rFonts w:asciiTheme="minorHAnsi" w:eastAsia="Calibri" w:hAnsiTheme="minorHAnsi" w:cs="Calibri"/>
            <w:color w:val="000000" w:themeColor="text1"/>
            <w:rPrChange w:id="3262" w:author="Brad Scherer" w:date="2017-06-20T18:37:00Z">
              <w:rPr>
                <w:rFonts w:ascii="Calibri" w:eastAsia="Calibri" w:hAnsi="Calibri" w:cs="Calibri"/>
                <w:color w:val="FFFFFF" w:themeColor="background1"/>
              </w:rPr>
            </w:rPrChange>
          </w:rPr>
          <w:t xml:space="preserve"> </w:t>
        </w:r>
        <w:del w:id="3263" w:author="Brad Scherer" w:date="2017-06-20T18:38:00Z">
          <w:r w:rsidR="00F82786" w:rsidRPr="0045414D" w:rsidDel="0045414D">
            <w:rPr>
              <w:rFonts w:asciiTheme="minorHAnsi" w:eastAsia="Calibri" w:hAnsiTheme="minorHAnsi" w:cs="Calibri"/>
              <w:color w:val="000000" w:themeColor="text1"/>
              <w:rPrChange w:id="3264" w:author="Brad Scherer" w:date="2017-06-20T18:37:00Z">
                <w:rPr>
                  <w:rFonts w:ascii="Calibri" w:eastAsia="Calibri" w:hAnsi="Calibri" w:cs="Calibri"/>
                  <w:color w:val="FFFFFF" w:themeColor="background1"/>
                </w:rPr>
              </w:rPrChange>
            </w:rPr>
            <w:delText xml:space="preserve">lab </w:delText>
          </w:r>
        </w:del>
        <w:r w:rsidR="00F82786" w:rsidRPr="0045414D">
          <w:rPr>
            <w:rFonts w:asciiTheme="minorHAnsi" w:eastAsia="Calibri" w:hAnsiTheme="minorHAnsi" w:cs="Calibri"/>
            <w:color w:val="000000" w:themeColor="text1"/>
            <w:rPrChange w:id="3265" w:author="Brad Scherer" w:date="2017-06-20T18:37:00Z">
              <w:rPr>
                <w:rFonts w:ascii="Calibri" w:eastAsia="Calibri" w:hAnsi="Calibri" w:cs="Calibri"/>
                <w:color w:val="FFFFFF" w:themeColor="background1"/>
              </w:rPr>
            </w:rPrChange>
          </w:rPr>
          <w:t>virtual server</w:t>
        </w:r>
      </w:ins>
      <w:ins w:id="3266" w:author="Brad Scherer" w:date="2017-06-20T18:38:00Z">
        <w:r>
          <w:rPr>
            <w:rFonts w:asciiTheme="minorHAnsi" w:eastAsia="Calibri" w:hAnsiTheme="minorHAnsi" w:cs="Calibri"/>
            <w:color w:val="000000" w:themeColor="text1"/>
          </w:rPr>
          <w:t xml:space="preserve"> from the earlier lab to get some randomness. </w:t>
        </w:r>
      </w:ins>
    </w:p>
    <w:p w14:paraId="6EAAC014" w14:textId="454AB3C6" w:rsidR="00F82786" w:rsidRPr="00797870" w:rsidDel="0045414D" w:rsidRDefault="0045414D">
      <w:pPr>
        <w:pStyle w:val="ListParagraph"/>
        <w:numPr>
          <w:ilvl w:val="0"/>
          <w:numId w:val="72"/>
        </w:numPr>
        <w:rPr>
          <w:del w:id="3267" w:author="Brad Scherer" w:date="2017-06-20T18:37:00Z"/>
          <w:rFonts w:asciiTheme="minorHAnsi" w:eastAsia="Calibri" w:hAnsiTheme="minorHAnsi" w:cs="Calibri"/>
          <w:b/>
          <w:color w:val="000000" w:themeColor="text1"/>
          <w:rPrChange w:id="3268" w:author="Brad Scherer" w:date="2017-06-20T23:43:00Z">
            <w:rPr>
              <w:del w:id="3269" w:author="Brad Scherer" w:date="2017-06-20T18:37:00Z"/>
            </w:rPr>
          </w:rPrChange>
        </w:rPr>
        <w:pPrChange w:id="3270" w:author="Brad Scherer" w:date="2017-06-20T23:43:00Z">
          <w:pPr>
            <w:pStyle w:val="ListParagraph"/>
          </w:pPr>
        </w:pPrChange>
      </w:pPr>
      <w:ins w:id="3271" w:author="Brad Scherer" w:date="2017-06-20T18:38:00Z">
        <w:r w:rsidRPr="00797870">
          <w:rPr>
            <w:rFonts w:asciiTheme="minorHAnsi" w:eastAsia="Calibri" w:hAnsiTheme="minorHAnsi" w:cs="Calibri"/>
            <w:color w:val="000000" w:themeColor="text1"/>
            <w:rPrChange w:id="3272" w:author="Brad Scherer" w:date="2017-06-20T23:43:00Z">
              <w:rPr/>
            </w:rPrChange>
          </w:rPr>
          <w:t xml:space="preserve">Run the </w:t>
        </w:r>
        <w:proofErr w:type="spellStart"/>
        <w:r w:rsidRPr="00797870">
          <w:rPr>
            <w:rFonts w:asciiTheme="minorHAnsi" w:eastAsia="Calibri" w:hAnsiTheme="minorHAnsi" w:cs="Calibri"/>
            <w:color w:val="000000" w:themeColor="text1"/>
            <w:rPrChange w:id="3273" w:author="Brad Scherer" w:date="2017-06-20T23:43:00Z">
              <w:rPr/>
            </w:rPrChange>
          </w:rPr>
          <w:t>cURL</w:t>
        </w:r>
        <w:proofErr w:type="spellEnd"/>
        <w:r w:rsidRPr="00797870">
          <w:rPr>
            <w:rFonts w:asciiTheme="minorHAnsi" w:eastAsia="Calibri" w:hAnsiTheme="minorHAnsi" w:cs="Calibri"/>
            <w:color w:val="000000" w:themeColor="text1"/>
            <w:rPrChange w:id="3274" w:author="Brad Scherer" w:date="2017-06-20T23:43:00Z">
              <w:rPr/>
            </w:rPrChange>
          </w:rPr>
          <w:t xml:space="preserve"> command</w:t>
        </w:r>
      </w:ins>
      <w:ins w:id="3275" w:author="Brad Scherer" w:date="2017-06-20T18:40:00Z">
        <w:r w:rsidR="009804DC" w:rsidRPr="00797870">
          <w:rPr>
            <w:rFonts w:asciiTheme="minorHAnsi" w:eastAsia="Calibri" w:hAnsiTheme="minorHAnsi" w:cs="Calibri"/>
            <w:color w:val="000000" w:themeColor="text1"/>
            <w:rPrChange w:id="3276" w:author="Brad Scherer" w:date="2017-06-20T23:43:00Z">
              <w:rPr/>
            </w:rPrChange>
          </w:rPr>
          <w:t xml:space="preserve"> several times</w:t>
        </w:r>
      </w:ins>
      <w:ins w:id="3277" w:author="Brad Scherer" w:date="2017-06-20T18:38:00Z">
        <w:r w:rsidRPr="00797870">
          <w:rPr>
            <w:rFonts w:asciiTheme="minorHAnsi" w:eastAsia="Calibri" w:hAnsiTheme="minorHAnsi" w:cs="Calibri"/>
            <w:color w:val="000000" w:themeColor="text1"/>
            <w:rPrChange w:id="3278" w:author="Brad Scherer" w:date="2017-06-20T23:43:00Z">
              <w:rPr/>
            </w:rPrChange>
          </w:rPr>
          <w:t xml:space="preserve">: </w:t>
        </w:r>
        <w:r w:rsidRPr="00797870">
          <w:rPr>
            <w:rFonts w:asciiTheme="minorHAnsi" w:eastAsia="Calibri" w:hAnsiTheme="minorHAnsi" w:cs="Calibri"/>
            <w:b/>
            <w:color w:val="000000" w:themeColor="text1"/>
            <w:rPrChange w:id="3279" w:author="Brad Scherer" w:date="2017-06-20T23:43:00Z">
              <w:rPr>
                <w:rFonts w:asciiTheme="minorHAnsi" w:eastAsia="Calibri" w:hAnsiTheme="minorHAnsi" w:cs="Calibri"/>
                <w:color w:val="000000" w:themeColor="text1"/>
              </w:rPr>
            </w:rPrChange>
          </w:rPr>
          <w:t xml:space="preserve">curl </w:t>
        </w:r>
      </w:ins>
      <w:ins w:id="3280" w:author="Brad Scherer" w:date="2017-06-20T18:40:00Z">
        <w:r w:rsidR="009804DC" w:rsidRPr="00797870">
          <w:rPr>
            <w:rFonts w:asciiTheme="minorHAnsi" w:eastAsia="Calibri" w:hAnsiTheme="minorHAnsi" w:cs="Calibri"/>
            <w:b/>
            <w:color w:val="000000" w:themeColor="text1"/>
            <w:rPrChange w:id="3281" w:author="Brad Scherer" w:date="2017-06-20T23:43:00Z">
              <w:rPr/>
            </w:rPrChange>
          </w:rPr>
          <w:t xml:space="preserve">–k </w:t>
        </w:r>
      </w:ins>
      <w:ins w:id="3282" w:author="Brad Scherer" w:date="2017-06-20T18:38:00Z">
        <w:r w:rsidRPr="00797870">
          <w:rPr>
            <w:rFonts w:asciiTheme="minorHAnsi" w:eastAsia="Calibri" w:hAnsiTheme="minorHAnsi" w:cs="Calibri"/>
            <w:b/>
            <w:color w:val="000000" w:themeColor="text1"/>
            <w:rPrChange w:id="3283" w:author="Brad Scherer" w:date="2017-06-20T23:43:00Z">
              <w:rPr>
                <w:rFonts w:asciiTheme="minorHAnsi" w:eastAsia="Calibri" w:hAnsiTheme="minorHAnsi" w:cs="Calibri"/>
                <w:color w:val="000000" w:themeColor="text1"/>
              </w:rPr>
            </w:rPrChange>
          </w:rPr>
          <w:t>http</w:t>
        </w:r>
      </w:ins>
      <w:ins w:id="3284" w:author="Brad Scherer" w:date="2017-06-20T18:40:00Z">
        <w:r w:rsidR="009804DC" w:rsidRPr="00797870">
          <w:rPr>
            <w:rFonts w:asciiTheme="minorHAnsi" w:eastAsia="Calibri" w:hAnsiTheme="minorHAnsi" w:cs="Calibri"/>
            <w:b/>
            <w:color w:val="000000" w:themeColor="text1"/>
            <w:rPrChange w:id="3285" w:author="Brad Scherer" w:date="2017-06-20T23:43:00Z">
              <w:rPr/>
            </w:rPrChange>
          </w:rPr>
          <w:t>s</w:t>
        </w:r>
      </w:ins>
      <w:ins w:id="3286" w:author="Brad Scherer" w:date="2017-06-20T18:38:00Z">
        <w:r w:rsidRPr="00797870">
          <w:rPr>
            <w:rFonts w:asciiTheme="minorHAnsi" w:eastAsia="Calibri" w:hAnsiTheme="minorHAnsi" w:cs="Calibri"/>
            <w:b/>
            <w:color w:val="000000" w:themeColor="text1"/>
            <w:rPrChange w:id="3287" w:author="Brad Scherer" w:date="2017-06-20T23:43:00Z">
              <w:rPr>
                <w:rFonts w:asciiTheme="minorHAnsi" w:eastAsia="Calibri" w:hAnsiTheme="minorHAnsi" w:cs="Calibri"/>
                <w:color w:val="000000" w:themeColor="text1"/>
              </w:rPr>
            </w:rPrChange>
          </w:rPr>
          <w:t>://10.128.</w:t>
        </w:r>
      </w:ins>
      <w:ins w:id="3288" w:author="Brad Scherer" w:date="2017-06-20T18:39:00Z">
        <w:r w:rsidRPr="00797870">
          <w:rPr>
            <w:rFonts w:asciiTheme="minorHAnsi" w:eastAsia="Calibri" w:hAnsiTheme="minorHAnsi" w:cs="Calibri"/>
            <w:b/>
            <w:color w:val="000000" w:themeColor="text1"/>
            <w:rPrChange w:id="3289" w:author="Brad Scherer" w:date="2017-06-20T23:43:00Z">
              <w:rPr>
                <w:rFonts w:asciiTheme="minorHAnsi" w:eastAsia="Calibri" w:hAnsiTheme="minorHAnsi" w:cs="Calibri"/>
                <w:color w:val="000000" w:themeColor="text1"/>
              </w:rPr>
            </w:rPrChange>
          </w:rPr>
          <w:t>10.210</w:t>
        </w:r>
      </w:ins>
      <w:ins w:id="3290" w:author="Brad Scherer [2]" w:date="2017-06-06T01:15:00Z">
        <w:del w:id="3291" w:author="Brad Scherer" w:date="2017-06-20T18:38:00Z">
          <w:r w:rsidR="00F82786" w:rsidRPr="00797870" w:rsidDel="0045414D">
            <w:rPr>
              <w:rFonts w:asciiTheme="minorHAnsi" w:eastAsia="Calibri" w:hAnsiTheme="minorHAnsi" w:cs="Calibri"/>
              <w:b/>
              <w:color w:val="000000" w:themeColor="text1"/>
              <w:rPrChange w:id="3292" w:author="Brad Scherer" w:date="2017-06-20T23:43:00Z">
                <w:rPr>
                  <w:rFonts w:ascii="Calibri" w:eastAsia="Calibri" w:hAnsi="Calibri" w:cs="Calibri"/>
                  <w:color w:val="FFFFFF" w:themeColor="background1"/>
                </w:rPr>
              </w:rPrChange>
            </w:rPr>
            <w:delText xml:space="preserve"> to get a random </w:delText>
          </w:r>
        </w:del>
        <w:del w:id="3293" w:author="Brad Scherer" w:date="2017-06-20T18:37:00Z">
          <w:r w:rsidR="00F82786" w:rsidRPr="00797870" w:rsidDel="0045414D">
            <w:rPr>
              <w:rFonts w:asciiTheme="minorHAnsi" w:eastAsia="Calibri" w:hAnsiTheme="minorHAnsi" w:cs="Calibri"/>
              <w:b/>
              <w:color w:val="000000" w:themeColor="text1"/>
              <w:rPrChange w:id="3294" w:author="Brad Scherer" w:date="2017-06-20T23:43:00Z">
                <w:rPr>
                  <w:rFonts w:ascii="Calibri" w:eastAsia="Calibri" w:hAnsi="Calibri" w:cs="Calibri"/>
                  <w:color w:val="FFFFFF" w:themeColor="background1"/>
                </w:rPr>
              </w:rPrChange>
            </w:rPr>
            <w:delText xml:space="preserve">GEO-IP. Curl –k  </w:delText>
          </w:r>
        </w:del>
      </w:ins>
      <w:ins w:id="3295" w:author="Chad Jenison" w:date="2017-06-07T16:56:00Z">
        <w:del w:id="3296" w:author="Brad Scherer" w:date="2017-06-20T18:37:00Z">
          <w:r w:rsidR="5286993E" w:rsidRPr="00797870" w:rsidDel="0045414D">
            <w:rPr>
              <w:rStyle w:val="Hyperlink"/>
              <w:rFonts w:asciiTheme="minorHAnsi" w:eastAsia="Calibri" w:hAnsiTheme="minorHAnsi" w:cs="Calibri"/>
              <w:b/>
              <w:color w:val="000000" w:themeColor="text1"/>
              <w:rPrChange w:id="3297" w:author="Brad Scherer" w:date="2017-06-20T23:43:00Z">
                <w:rPr/>
              </w:rPrChange>
            </w:rPr>
            <w:delText>https://10.128.10.210</w:delText>
          </w:r>
          <w:r w:rsidR="5286993E" w:rsidRPr="00797870" w:rsidDel="0045414D">
            <w:rPr>
              <w:rFonts w:asciiTheme="minorHAnsi" w:eastAsia="Calibri" w:hAnsiTheme="minorHAnsi" w:cs="Calibri"/>
              <w:b/>
              <w:color w:val="000000" w:themeColor="text1"/>
              <w:rPrChange w:id="3298" w:author="Brad Scherer" w:date="2017-06-20T23:43:00Z">
                <w:rPr/>
              </w:rPrChange>
            </w:rPr>
            <w:delText xml:space="preserve"> </w:delText>
          </w:r>
        </w:del>
      </w:ins>
      <w:ins w:id="3299" w:author="Chad Jenison" w:date="2017-06-07T16:58:00Z">
        <w:del w:id="3300" w:author="Brad Scherer" w:date="2017-06-20T18:37:00Z">
          <w:r w:rsidR="3D8D8EE7" w:rsidRPr="00797870" w:rsidDel="0045414D">
            <w:rPr>
              <w:rStyle w:val="Hyperlink"/>
              <w:rFonts w:asciiTheme="minorHAnsi" w:eastAsia="Calibri" w:hAnsiTheme="minorHAnsi" w:cs="Calibri"/>
              <w:b/>
              <w:color w:val="000000" w:themeColor="text1"/>
              <w:rPrChange w:id="3301" w:author="Brad Scherer" w:date="2017-06-20T23:43:00Z">
                <w:rPr/>
              </w:rPrChange>
            </w:rPr>
            <w:delText>https://10.128.10.210</w:delText>
          </w:r>
          <w:r w:rsidR="3D8D8EE7" w:rsidRPr="00797870" w:rsidDel="0045414D">
            <w:rPr>
              <w:rFonts w:asciiTheme="minorHAnsi" w:eastAsia="Calibri" w:hAnsiTheme="minorHAnsi" w:cs="Calibri"/>
              <w:b/>
              <w:color w:val="000000" w:themeColor="text1"/>
              <w:rPrChange w:id="3302" w:author="Brad Scherer" w:date="2017-06-20T23:43:00Z">
                <w:rPr/>
              </w:rPrChange>
            </w:rPr>
            <w:delText xml:space="preserve"> </w:delText>
          </w:r>
          <w:r w:rsidR="3D8D8EE7" w:rsidRPr="00797870" w:rsidDel="0045414D">
            <w:rPr>
              <w:rStyle w:val="Hyperlink"/>
              <w:rFonts w:asciiTheme="minorHAnsi" w:eastAsia="Calibri" w:hAnsiTheme="minorHAnsi" w:cs="Calibri"/>
              <w:b/>
              <w:color w:val="000000" w:themeColor="text1"/>
              <w:rPrChange w:id="3303" w:author="Brad Scherer" w:date="2017-06-20T23:43:00Z">
                <w:rPr/>
              </w:rPrChange>
            </w:rPr>
            <w:delText>https://10.128.10.210</w:delText>
          </w:r>
          <w:r w:rsidR="3D8D8EE7" w:rsidRPr="00797870" w:rsidDel="0045414D">
            <w:rPr>
              <w:rFonts w:asciiTheme="minorHAnsi" w:eastAsia="Calibri" w:hAnsiTheme="minorHAnsi" w:cs="Calibri"/>
              <w:b/>
              <w:color w:val="000000" w:themeColor="text1"/>
              <w:rPrChange w:id="3304" w:author="Brad Scherer" w:date="2017-06-20T23:43:00Z">
                <w:rPr/>
              </w:rPrChange>
            </w:rPr>
            <w:delText xml:space="preserve"> </w:delText>
          </w:r>
        </w:del>
      </w:ins>
      <w:ins w:id="3305" w:author="Chad Jenison" w:date="2017-06-09T13:21:00Z">
        <w:del w:id="3306" w:author="Brad Scherer" w:date="2017-06-20T18:37:00Z">
          <w:r w:rsidR="2AE832BA" w:rsidRPr="00797870" w:rsidDel="0045414D">
            <w:rPr>
              <w:rStyle w:val="Hyperlink"/>
              <w:rFonts w:asciiTheme="minorHAnsi" w:eastAsia="Calibri" w:hAnsiTheme="minorHAnsi" w:cs="Calibri"/>
              <w:b/>
              <w:color w:val="000000" w:themeColor="text1"/>
              <w:rPrChange w:id="3307" w:author="Brad Scherer" w:date="2017-06-20T23:43:00Z">
                <w:rPr/>
              </w:rPrChange>
            </w:rPr>
            <w:delText>https://10.128.10.210</w:delText>
          </w:r>
          <w:r w:rsidR="2AE832BA" w:rsidRPr="00797870" w:rsidDel="0045414D">
            <w:rPr>
              <w:rFonts w:asciiTheme="minorHAnsi" w:eastAsia="Calibri" w:hAnsiTheme="minorHAnsi" w:cs="Calibri"/>
              <w:b/>
              <w:color w:val="000000" w:themeColor="text1"/>
              <w:rPrChange w:id="3308" w:author="Brad Scherer" w:date="2017-06-20T23:43:00Z">
                <w:rPr/>
              </w:rPrChange>
            </w:rPr>
            <w:delText xml:space="preserve"> </w:delText>
          </w:r>
          <w:r w:rsidR="2AE832BA" w:rsidRPr="00797870" w:rsidDel="0045414D">
            <w:rPr>
              <w:rStyle w:val="Hyperlink"/>
              <w:rFonts w:asciiTheme="minorHAnsi" w:eastAsia="Calibri" w:hAnsiTheme="minorHAnsi" w:cs="Calibri"/>
              <w:b/>
              <w:color w:val="000000" w:themeColor="text1"/>
              <w:rPrChange w:id="3309" w:author="Brad Scherer" w:date="2017-06-20T23:43:00Z">
                <w:rPr/>
              </w:rPrChange>
            </w:rPr>
            <w:delText>https://10.128.10.210</w:delText>
          </w:r>
          <w:r w:rsidR="2AE832BA" w:rsidRPr="00797870" w:rsidDel="0045414D">
            <w:rPr>
              <w:rFonts w:asciiTheme="minorHAnsi" w:eastAsia="Calibri" w:hAnsiTheme="minorHAnsi" w:cs="Calibri"/>
              <w:b/>
              <w:color w:val="000000" w:themeColor="text1"/>
              <w:rPrChange w:id="3310" w:author="Brad Scherer" w:date="2017-06-20T23:43:00Z">
                <w:rPr/>
              </w:rPrChange>
            </w:rPr>
            <w:delText xml:space="preserve"> </w:delText>
          </w:r>
          <w:r w:rsidR="2AE832BA" w:rsidRPr="00797870" w:rsidDel="0045414D">
            <w:rPr>
              <w:rStyle w:val="Hyperlink"/>
              <w:rFonts w:asciiTheme="minorHAnsi" w:eastAsia="Calibri" w:hAnsiTheme="minorHAnsi" w:cs="Calibri"/>
              <w:b/>
              <w:color w:val="000000" w:themeColor="text1"/>
              <w:rPrChange w:id="3311" w:author="Brad Scherer" w:date="2017-06-20T23:43:00Z">
                <w:rPr/>
              </w:rPrChange>
            </w:rPr>
            <w:delText>https://10.128.10.210</w:delText>
          </w:r>
          <w:r w:rsidR="2AE832BA" w:rsidRPr="00797870" w:rsidDel="0045414D">
            <w:rPr>
              <w:rFonts w:asciiTheme="minorHAnsi" w:eastAsia="Calibri" w:hAnsiTheme="minorHAnsi" w:cs="Calibri"/>
              <w:b/>
              <w:color w:val="000000" w:themeColor="text1"/>
              <w:rPrChange w:id="3312" w:author="Brad Scherer" w:date="2017-06-20T23:43:00Z">
                <w:rPr/>
              </w:rPrChange>
            </w:rPr>
            <w:delText xml:space="preserve"> </w:delText>
          </w:r>
          <w:r w:rsidR="2AE832BA" w:rsidRPr="00797870" w:rsidDel="0045414D">
            <w:rPr>
              <w:rStyle w:val="Hyperlink"/>
              <w:rFonts w:asciiTheme="minorHAnsi" w:eastAsia="Calibri" w:hAnsiTheme="minorHAnsi" w:cs="Calibri"/>
              <w:b/>
              <w:color w:val="000000" w:themeColor="text1"/>
              <w:rPrChange w:id="3313" w:author="Brad Scherer" w:date="2017-06-20T23:43:00Z">
                <w:rPr/>
              </w:rPrChange>
            </w:rPr>
            <w:delText>https://10.128.10.210</w:delText>
          </w:r>
          <w:r w:rsidR="2AE832BA" w:rsidRPr="00797870" w:rsidDel="0045414D">
            <w:rPr>
              <w:rFonts w:asciiTheme="minorHAnsi" w:eastAsia="Calibri" w:hAnsiTheme="minorHAnsi" w:cs="Calibri"/>
              <w:b/>
              <w:color w:val="000000" w:themeColor="text1"/>
              <w:rPrChange w:id="3314" w:author="Brad Scherer" w:date="2017-06-20T23:43:00Z">
                <w:rPr/>
              </w:rPrChange>
            </w:rPr>
            <w:delText xml:space="preserve"> </w:delText>
          </w:r>
        </w:del>
      </w:ins>
      <w:ins w:id="3315" w:author="Chad Jenison" w:date="2017-06-09T13:22:00Z">
        <w:del w:id="3316" w:author="Brad Scherer" w:date="2017-06-20T18:37:00Z">
          <w:r w:rsidR="0E2234C1" w:rsidRPr="00797870" w:rsidDel="0045414D">
            <w:rPr>
              <w:rStyle w:val="Hyperlink"/>
              <w:rFonts w:asciiTheme="minorHAnsi" w:eastAsia="Calibri" w:hAnsiTheme="minorHAnsi" w:cs="Calibri"/>
              <w:b/>
              <w:color w:val="000000" w:themeColor="text1"/>
              <w:rPrChange w:id="3317"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18"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19"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20"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21"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22"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23"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24"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25"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26"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27"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28"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29"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30" w:author="Brad Scherer" w:date="2017-06-20T23:43:00Z">
                <w:rPr/>
              </w:rPrChange>
            </w:rPr>
            <w:delText xml:space="preserve"> </w:delText>
          </w:r>
          <w:r w:rsidR="0E2234C1" w:rsidRPr="00797870" w:rsidDel="0045414D">
            <w:rPr>
              <w:rStyle w:val="Hyperlink"/>
              <w:rFonts w:asciiTheme="minorHAnsi" w:eastAsia="Calibri" w:hAnsiTheme="minorHAnsi" w:cs="Calibri"/>
              <w:b/>
              <w:color w:val="000000" w:themeColor="text1"/>
              <w:rPrChange w:id="3331" w:author="Brad Scherer" w:date="2017-06-20T23:43:00Z">
                <w:rPr/>
              </w:rPrChange>
            </w:rPr>
            <w:delText>https://10.128.10.210</w:delText>
          </w:r>
          <w:r w:rsidR="0E2234C1" w:rsidRPr="00797870" w:rsidDel="0045414D">
            <w:rPr>
              <w:rFonts w:asciiTheme="minorHAnsi" w:eastAsia="Calibri" w:hAnsiTheme="minorHAnsi" w:cs="Calibri"/>
              <w:b/>
              <w:color w:val="000000" w:themeColor="text1"/>
              <w:rPrChange w:id="3332" w:author="Brad Scherer" w:date="2017-06-20T23:43:00Z">
                <w:rPr/>
              </w:rPrChange>
            </w:rPr>
            <w:delText xml:space="preserve"> </w:delText>
          </w:r>
        </w:del>
      </w:ins>
    </w:p>
    <w:p w14:paraId="26F73B4C" w14:textId="2EAFE587" w:rsidR="00F82786" w:rsidRDefault="00F82786">
      <w:pPr>
        <w:pStyle w:val="ListParagraph"/>
        <w:numPr>
          <w:ilvl w:val="0"/>
          <w:numId w:val="72"/>
        </w:numPr>
        <w:rPr>
          <w:ins w:id="3333" w:author="Brad Scherer" w:date="2017-06-20T18:41:00Z"/>
        </w:rPr>
        <w:pPrChange w:id="3334" w:author="Brad Scherer" w:date="2017-06-20T23:43:00Z">
          <w:pPr>
            <w:pStyle w:val="ListParagraph"/>
          </w:pPr>
        </w:pPrChange>
      </w:pPr>
      <w:ins w:id="3335" w:author="Brad Scherer [2]" w:date="2017-06-06T01:16:00Z">
        <w:del w:id="3336" w:author="Brad Scherer" w:date="2017-06-20T18:37:00Z">
          <w:r w:rsidRPr="0045414D" w:rsidDel="0045414D">
            <w:rPr>
              <w:rPrChange w:id="3337" w:author="Brad Scherer" w:date="2017-06-20T18:39:00Z">
                <w:rPr>
                  <w:rFonts w:ascii="Calibri" w:eastAsia="Calibri" w:hAnsi="Calibri" w:cs="Calibri"/>
                  <w:color w:val="FFFFFF" w:themeColor="background1"/>
                </w:rPr>
              </w:rPrChange>
            </w:rPr>
            <w:delText>Run this about 10-15 times in a row. You should continue to get the javascript challenge.</w:delText>
          </w:r>
        </w:del>
        <w:r w:rsidRPr="0045414D">
          <w:rPr>
            <w:rPrChange w:id="3338" w:author="Brad Scherer" w:date="2017-06-20T18:39:00Z">
              <w:rPr>
                <w:rFonts w:ascii="Calibri" w:eastAsia="Calibri" w:hAnsi="Calibri" w:cs="Calibri"/>
                <w:color w:val="FFFFFF" w:themeColor="background1"/>
              </w:rPr>
            </w:rPrChange>
          </w:rPr>
          <w:t xml:space="preserve"> </w:t>
        </w:r>
      </w:ins>
    </w:p>
    <w:p w14:paraId="66468CAB" w14:textId="77777777" w:rsidR="00136549" w:rsidRDefault="00136549">
      <w:pPr>
        <w:rPr>
          <w:ins w:id="3339" w:author="Brad Scherer" w:date="2017-06-20T18:41:00Z"/>
          <w:rFonts w:asciiTheme="minorHAnsi" w:eastAsia="Calibri" w:hAnsiTheme="minorHAnsi" w:cs="Calibri"/>
          <w:b/>
          <w:color w:val="000000" w:themeColor="text1"/>
        </w:rPr>
        <w:pPrChange w:id="3340" w:author="Brad Scherer" w:date="2017-06-20T18:38:00Z">
          <w:pPr>
            <w:pStyle w:val="ListParagraph"/>
          </w:pPr>
        </w:pPrChange>
      </w:pPr>
    </w:p>
    <w:p w14:paraId="0EEAD8A6" w14:textId="7C7D17E3" w:rsidR="00136549" w:rsidRPr="0045414D" w:rsidRDefault="00136549">
      <w:pPr>
        <w:rPr>
          <w:rFonts w:asciiTheme="minorHAnsi" w:eastAsia="Calibri" w:hAnsiTheme="minorHAnsi" w:cs="Calibri"/>
          <w:b/>
          <w:color w:val="000000" w:themeColor="text1"/>
          <w:rPrChange w:id="3341" w:author="Brad Scherer" w:date="2017-06-20T18:39:00Z">
            <w:rPr/>
          </w:rPrChange>
        </w:rPr>
        <w:pPrChange w:id="3342" w:author="Brad Scherer" w:date="2017-06-20T18:38:00Z">
          <w:pPr>
            <w:pStyle w:val="ListParagraph"/>
          </w:pPr>
        </w:pPrChange>
      </w:pPr>
      <w:ins w:id="3343" w:author="Brad Scherer" w:date="2017-06-20T18:41:00Z">
        <w:r w:rsidRPr="00136549">
          <w:rPr>
            <w:rFonts w:asciiTheme="minorHAnsi" w:eastAsia="Calibri" w:hAnsiTheme="minorHAnsi" w:cs="Calibri"/>
            <w:b/>
            <w:noProof/>
            <w:color w:val="000000" w:themeColor="text1"/>
            <w:rPrChange w:id="3344" w:author="Unknown">
              <w:rPr>
                <w:noProof/>
              </w:rPr>
            </w:rPrChange>
          </w:rPr>
          <w:lastRenderedPageBreak/>
          <w:drawing>
            <wp:inline distT="0" distB="0" distL="0" distR="0" wp14:anchorId="660A6044" wp14:editId="267D4176">
              <wp:extent cx="5943600" cy="4659630"/>
              <wp:effectExtent l="0" t="0" r="0" b="0"/>
              <wp:docPr id="520866754" name="Picture 52086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659630"/>
                      </a:xfrm>
                      <a:prstGeom prst="rect">
                        <a:avLst/>
                      </a:prstGeom>
                    </pic:spPr>
                  </pic:pic>
                </a:graphicData>
              </a:graphic>
            </wp:inline>
          </w:drawing>
        </w:r>
      </w:ins>
    </w:p>
    <w:p w14:paraId="340BD67B" w14:textId="77777777" w:rsidR="00F82786" w:rsidRPr="0045414D" w:rsidRDefault="00F82786">
      <w:pPr>
        <w:rPr>
          <w:ins w:id="3345" w:author="Brad Scherer [2]" w:date="2017-06-06T01:16:00Z"/>
          <w:rFonts w:asciiTheme="minorHAnsi" w:eastAsia="Calibri" w:hAnsiTheme="minorHAnsi" w:cs="Calibri"/>
          <w:color w:val="000000" w:themeColor="text1"/>
          <w:rPrChange w:id="3346" w:author="Brad Scherer" w:date="2017-06-20T18:37:00Z">
            <w:rPr>
              <w:ins w:id="3347" w:author="Brad Scherer [2]" w:date="2017-06-06T01:16:00Z"/>
              <w:rFonts w:ascii="Calibri" w:eastAsia="Calibri" w:hAnsi="Calibri" w:cs="Calibri"/>
              <w:color w:val="FFFFFF" w:themeColor="background1"/>
            </w:rPr>
          </w:rPrChange>
        </w:rPr>
        <w:pPrChange w:id="3348" w:author="Brad Scherer [2]" w:date="2017-06-06T01:09:00Z">
          <w:pPr>
            <w:pStyle w:val="ListParagraph"/>
          </w:pPr>
        </w:pPrChange>
      </w:pPr>
    </w:p>
    <w:p w14:paraId="45300387" w14:textId="77777777" w:rsidR="00F82786" w:rsidRPr="00797870" w:rsidRDefault="00F82786">
      <w:pPr>
        <w:rPr>
          <w:ins w:id="3349" w:author="Brad Scherer [2]" w:date="2017-06-06T01:16:00Z"/>
          <w:rFonts w:asciiTheme="minorHAnsi" w:eastAsia="Calibri" w:hAnsiTheme="minorHAnsi" w:cs="Calibri"/>
          <w:color w:val="000000" w:themeColor="text1"/>
          <w:rPrChange w:id="3350" w:author="Brad Scherer" w:date="2017-06-20T23:44:00Z">
            <w:rPr>
              <w:ins w:id="3351" w:author="Brad Scherer [2]" w:date="2017-06-06T01:16:00Z"/>
              <w:rFonts w:ascii="Calibri" w:eastAsia="Calibri" w:hAnsi="Calibri" w:cs="Calibri"/>
              <w:color w:val="FFFFFF" w:themeColor="background1"/>
            </w:rPr>
          </w:rPrChange>
        </w:rPr>
        <w:pPrChange w:id="3352" w:author="Brad Scherer [2]" w:date="2017-06-06T01:09:00Z">
          <w:pPr>
            <w:pStyle w:val="ListParagraph"/>
          </w:pPr>
        </w:pPrChange>
      </w:pPr>
    </w:p>
    <w:p w14:paraId="5E041986" w14:textId="69ACF269" w:rsidR="00F82786" w:rsidRPr="00797870" w:rsidRDefault="00797870">
      <w:pPr>
        <w:pStyle w:val="ListParagraph"/>
        <w:numPr>
          <w:ilvl w:val="0"/>
          <w:numId w:val="72"/>
        </w:numPr>
        <w:rPr>
          <w:rFonts w:asciiTheme="minorHAnsi" w:eastAsia="Calibri" w:hAnsiTheme="minorHAnsi" w:cs="Calibri"/>
          <w:color w:val="FFFFFF" w:themeColor="background1"/>
          <w:rPrChange w:id="3353" w:author="Brad Scherer" w:date="2017-06-20T23:44:00Z">
            <w:rPr/>
          </w:rPrChange>
        </w:rPr>
        <w:pPrChange w:id="3354" w:author="Brad Scherer" w:date="2017-06-20T23:44:00Z">
          <w:pPr>
            <w:pStyle w:val="ListParagraph"/>
          </w:pPr>
        </w:pPrChange>
      </w:pPr>
      <w:ins w:id="3355" w:author="Brad Scherer" w:date="2017-06-20T23:44:00Z">
        <w:r>
          <w:rPr>
            <w:rFonts w:asciiTheme="minorHAnsi" w:eastAsia="Calibri" w:hAnsiTheme="minorHAnsi" w:cs="Calibri"/>
            <w:color w:val="000000" w:themeColor="text1"/>
          </w:rPr>
          <w:t xml:space="preserve">6. </w:t>
        </w:r>
      </w:ins>
      <w:ins w:id="3356" w:author="Brad Scherer [2]" w:date="2017-06-06T01:16:00Z">
        <w:del w:id="3357" w:author="Brad Scherer" w:date="2017-06-20T18:41:00Z">
          <w:r w:rsidR="00F82786" w:rsidRPr="00797870" w:rsidDel="00136549">
            <w:rPr>
              <w:rFonts w:asciiTheme="minorHAnsi" w:eastAsia="Calibri" w:hAnsiTheme="minorHAnsi" w:cs="Calibri"/>
              <w:color w:val="000000" w:themeColor="text1"/>
              <w:rPrChange w:id="3358" w:author="Brad Scherer" w:date="2017-06-20T23:44:00Z">
                <w:rPr>
                  <w:rFonts w:ascii="Calibri" w:eastAsia="Calibri" w:hAnsi="Calibri" w:cs="Calibri"/>
                  <w:color w:val="FFFFFF" w:themeColor="background1"/>
                </w:rPr>
              </w:rPrChange>
            </w:rPr>
            <w:delText>Go to</w:delText>
          </w:r>
        </w:del>
      </w:ins>
      <w:ins w:id="3359" w:author="Brad Scherer" w:date="2017-06-20T18:41:00Z">
        <w:r w:rsidR="00136549" w:rsidRPr="00797870">
          <w:rPr>
            <w:rFonts w:asciiTheme="minorHAnsi" w:eastAsia="Calibri" w:hAnsiTheme="minorHAnsi" w:cs="Calibri"/>
            <w:color w:val="000000" w:themeColor="text1"/>
            <w:rPrChange w:id="3360" w:author="Brad Scherer" w:date="2017-06-20T23:44:00Z">
              <w:rPr/>
            </w:rPrChange>
          </w:rPr>
          <w:t>Review the</w:t>
        </w:r>
      </w:ins>
      <w:ins w:id="3361" w:author="Brad Scherer [2]" w:date="2017-06-06T01:16:00Z">
        <w:r w:rsidR="00F82786" w:rsidRPr="00797870">
          <w:rPr>
            <w:rFonts w:asciiTheme="minorHAnsi" w:eastAsia="Calibri" w:hAnsiTheme="minorHAnsi" w:cs="Calibri"/>
            <w:color w:val="000000" w:themeColor="text1"/>
            <w:rPrChange w:id="3362" w:author="Brad Scherer" w:date="2017-06-20T23:44:00Z">
              <w:rPr>
                <w:rFonts w:ascii="Calibri" w:eastAsia="Calibri" w:hAnsi="Calibri" w:cs="Calibri"/>
                <w:color w:val="FFFFFF" w:themeColor="background1"/>
              </w:rPr>
            </w:rPrChange>
          </w:rPr>
          <w:t xml:space="preserve"> </w:t>
        </w:r>
      </w:ins>
      <w:ins w:id="3363" w:author="Brad Scherer" w:date="2017-06-20T18:41:00Z">
        <w:r w:rsidR="00136549" w:rsidRPr="00797870">
          <w:rPr>
            <w:rFonts w:asciiTheme="minorHAnsi" w:eastAsia="Calibri" w:hAnsiTheme="minorHAnsi" w:cs="Calibri"/>
            <w:color w:val="000000" w:themeColor="text1"/>
            <w:rPrChange w:id="3364" w:author="Brad Scherer" w:date="2017-06-20T23:44:00Z">
              <w:rPr/>
            </w:rPrChange>
          </w:rPr>
          <w:t>e</w:t>
        </w:r>
      </w:ins>
      <w:ins w:id="3365" w:author="Brad Scherer [2]" w:date="2017-06-06T01:16:00Z">
        <w:del w:id="3366" w:author="Brad Scherer" w:date="2017-06-20T18:41:00Z">
          <w:r w:rsidR="00F82786" w:rsidRPr="00797870" w:rsidDel="00136549">
            <w:rPr>
              <w:rFonts w:asciiTheme="minorHAnsi" w:eastAsia="Calibri" w:hAnsiTheme="minorHAnsi" w:cs="Calibri"/>
              <w:color w:val="000000" w:themeColor="text1"/>
              <w:rPrChange w:id="3367" w:author="Brad Scherer" w:date="2017-06-20T23:44:00Z">
                <w:rPr>
                  <w:rFonts w:ascii="Calibri" w:eastAsia="Calibri" w:hAnsi="Calibri" w:cs="Calibri"/>
                  <w:color w:val="FFFFFF" w:themeColor="background1"/>
                </w:rPr>
              </w:rPrChange>
            </w:rPr>
            <w:delText>E</w:delText>
          </w:r>
        </w:del>
      </w:ins>
      <w:ins w:id="3368" w:author="Brad Scherer" w:date="2017-06-20T18:41:00Z">
        <w:r w:rsidR="00136549" w:rsidRPr="00797870">
          <w:rPr>
            <w:rFonts w:asciiTheme="minorHAnsi" w:eastAsia="Calibri" w:hAnsiTheme="minorHAnsi" w:cs="Calibri"/>
            <w:color w:val="000000" w:themeColor="text1"/>
            <w:rPrChange w:id="3369" w:author="Brad Scherer" w:date="2017-06-20T23:44:00Z">
              <w:rPr/>
            </w:rPrChange>
          </w:rPr>
          <w:t xml:space="preserve">vent logs at </w:t>
        </w:r>
        <w:r w:rsidR="00136549" w:rsidRPr="00797870">
          <w:rPr>
            <w:rFonts w:asciiTheme="minorHAnsi" w:eastAsia="Calibri" w:hAnsiTheme="minorHAnsi" w:cs="Calibri"/>
            <w:b/>
            <w:color w:val="000000" w:themeColor="text1"/>
            <w:rPrChange w:id="3370" w:author="Brad Scherer" w:date="2017-06-20T23:44:00Z">
              <w:rPr>
                <w:rFonts w:asciiTheme="minorHAnsi" w:eastAsia="Calibri" w:hAnsiTheme="minorHAnsi" w:cs="Calibri"/>
                <w:color w:val="000000" w:themeColor="text1"/>
              </w:rPr>
            </w:rPrChange>
          </w:rPr>
          <w:t>“E</w:t>
        </w:r>
      </w:ins>
      <w:ins w:id="3371" w:author="Brad Scherer [2]" w:date="2017-06-06T01:16:00Z">
        <w:r w:rsidR="00F82786" w:rsidRPr="00797870">
          <w:rPr>
            <w:rFonts w:asciiTheme="minorHAnsi" w:eastAsia="Calibri" w:hAnsiTheme="minorHAnsi" w:cs="Calibri"/>
            <w:b/>
            <w:color w:val="000000" w:themeColor="text1"/>
            <w:rPrChange w:id="3372" w:author="Brad Scherer" w:date="2017-06-20T23:44:00Z">
              <w:rPr>
                <w:rFonts w:ascii="Calibri" w:eastAsia="Calibri" w:hAnsi="Calibri" w:cs="Calibri"/>
                <w:color w:val="FFFFFF" w:themeColor="background1"/>
              </w:rPr>
            </w:rPrChange>
          </w:rPr>
          <w:t>vent Logs&gt;</w:t>
        </w:r>
      </w:ins>
      <w:ins w:id="3373" w:author="Brad Scherer" w:date="2017-06-20T18:41:00Z">
        <w:r w:rsidR="00136549" w:rsidRPr="00797870">
          <w:rPr>
            <w:rFonts w:asciiTheme="minorHAnsi" w:eastAsia="Calibri" w:hAnsiTheme="minorHAnsi" w:cs="Calibri"/>
            <w:b/>
            <w:color w:val="000000" w:themeColor="text1"/>
            <w:rPrChange w:id="3374" w:author="Brad Scherer" w:date="2017-06-20T23:44:00Z">
              <w:rPr>
                <w:b/>
              </w:rPr>
            </w:rPrChange>
          </w:rPr>
          <w:t>&gt;</w:t>
        </w:r>
      </w:ins>
      <w:ins w:id="3375" w:author="Brad Scherer [2]" w:date="2017-06-06T01:16:00Z">
        <w:r w:rsidR="00F82786" w:rsidRPr="00797870">
          <w:rPr>
            <w:rFonts w:asciiTheme="minorHAnsi" w:eastAsia="Calibri" w:hAnsiTheme="minorHAnsi" w:cs="Calibri"/>
            <w:b/>
            <w:color w:val="000000" w:themeColor="text1"/>
            <w:rPrChange w:id="3376" w:author="Brad Scherer" w:date="2017-06-20T23:44:00Z">
              <w:rPr>
                <w:rFonts w:ascii="Calibri" w:eastAsia="Calibri" w:hAnsi="Calibri" w:cs="Calibri"/>
                <w:color w:val="FFFFFF" w:themeColor="background1"/>
              </w:rPr>
            </w:rPrChange>
          </w:rPr>
          <w:t>Bot Defens</w:t>
        </w:r>
      </w:ins>
      <w:ins w:id="3377" w:author="Brad Scherer" w:date="2017-06-20T18:41:00Z">
        <w:r w:rsidR="00136549" w:rsidRPr="00797870">
          <w:rPr>
            <w:rFonts w:asciiTheme="minorHAnsi" w:eastAsia="Calibri" w:hAnsiTheme="minorHAnsi" w:cs="Calibri"/>
            <w:b/>
            <w:color w:val="000000" w:themeColor="text1"/>
            <w:rPrChange w:id="3378" w:author="Brad Scherer" w:date="2017-06-20T23:44:00Z">
              <w:rPr>
                <w:b/>
              </w:rPr>
            </w:rPrChange>
          </w:rPr>
          <w:t>e”</w:t>
        </w:r>
      </w:ins>
      <w:ins w:id="3379" w:author="Brad Scherer [2]" w:date="2017-06-06T01:16:00Z">
        <w:del w:id="3380" w:author="Brad Scherer" w:date="2017-06-20T18:41:00Z">
          <w:r w:rsidR="00F82786" w:rsidRPr="00797870" w:rsidDel="00136549">
            <w:rPr>
              <w:rFonts w:asciiTheme="minorHAnsi" w:eastAsia="Calibri" w:hAnsiTheme="minorHAnsi" w:cs="Calibri"/>
              <w:b/>
              <w:color w:val="000000" w:themeColor="text1"/>
              <w:rPrChange w:id="3381" w:author="Brad Scherer" w:date="2017-06-20T23:44:00Z">
                <w:rPr>
                  <w:rFonts w:ascii="Calibri" w:eastAsia="Calibri" w:hAnsi="Calibri" w:cs="Calibri"/>
                  <w:color w:val="FFFFFF" w:themeColor="background1"/>
                </w:rPr>
              </w:rPrChange>
            </w:rPr>
            <w:delText>e</w:delText>
          </w:r>
        </w:del>
        <w:del w:id="3382" w:author="Brad Scherer" w:date="2017-06-20T18:43:00Z">
          <w:r w:rsidR="00F82786" w:rsidRPr="00797870" w:rsidDel="00C8699C">
            <w:rPr>
              <w:rFonts w:asciiTheme="minorHAnsi" w:eastAsia="Calibri" w:hAnsiTheme="minorHAnsi" w:cs="Calibri"/>
              <w:color w:val="000000" w:themeColor="text1"/>
              <w:rPrChange w:id="3383" w:author="Brad Scherer" w:date="2017-06-20T23:44:00Z">
                <w:rPr>
                  <w:rFonts w:ascii="Calibri" w:eastAsia="Calibri" w:hAnsi="Calibri" w:cs="Calibri"/>
                  <w:color w:val="FFFFFF" w:themeColor="background1"/>
                </w:rPr>
              </w:rPrChange>
            </w:rPr>
            <w:delText xml:space="preserve"> and y</w:delText>
          </w:r>
        </w:del>
      </w:ins>
      <w:ins w:id="3384" w:author="Brad Scherer" w:date="2017-06-20T18:44:00Z">
        <w:r w:rsidR="00C8699C" w:rsidRPr="00797870">
          <w:rPr>
            <w:rFonts w:asciiTheme="minorHAnsi" w:eastAsia="Calibri" w:hAnsiTheme="minorHAnsi" w:cs="Calibri"/>
            <w:color w:val="000000" w:themeColor="text1"/>
            <w:rPrChange w:id="3385" w:author="Brad Scherer" w:date="2017-06-20T23:44:00Z">
              <w:rPr/>
            </w:rPrChange>
          </w:rPr>
          <w:t xml:space="preserve"> </w:t>
        </w:r>
      </w:ins>
      <w:ins w:id="3386" w:author="Brad Scherer [2]" w:date="2017-06-06T01:16:00Z">
        <w:del w:id="3387" w:author="Brad Scherer" w:date="2017-06-20T18:44:00Z">
          <w:r w:rsidR="00F82786" w:rsidRPr="00797870" w:rsidDel="00C8699C">
            <w:rPr>
              <w:rFonts w:asciiTheme="minorHAnsi" w:eastAsia="Calibri" w:hAnsiTheme="minorHAnsi" w:cs="Calibri"/>
              <w:color w:val="000000" w:themeColor="text1"/>
              <w:rPrChange w:id="3388" w:author="Brad Scherer" w:date="2017-06-20T23:44:00Z">
                <w:rPr>
                  <w:rFonts w:ascii="Calibri" w:eastAsia="Calibri" w:hAnsi="Calibri" w:cs="Calibri"/>
                  <w:color w:val="FFFFFF" w:themeColor="background1"/>
                </w:rPr>
              </w:rPrChange>
            </w:rPr>
            <w:delText xml:space="preserve">ou </w:delText>
          </w:r>
        </w:del>
      </w:ins>
      <w:ins w:id="3389" w:author="Brad Scherer" w:date="2017-06-20T18:43:00Z">
        <w:r w:rsidR="00C8699C" w:rsidRPr="00797870">
          <w:rPr>
            <w:rFonts w:asciiTheme="minorHAnsi" w:eastAsia="Calibri" w:hAnsiTheme="minorHAnsi" w:cs="Calibri"/>
            <w:color w:val="000000" w:themeColor="text1"/>
            <w:rPrChange w:id="3390" w:author="Brad Scherer" w:date="2017-06-20T23:44:00Z">
              <w:rPr>
                <w:rFonts w:asciiTheme="minorHAnsi" w:eastAsia="Calibri" w:hAnsiTheme="minorHAnsi" w:cs="Calibri"/>
                <w:color w:val="FFFFFF" w:themeColor="background1"/>
              </w:rPr>
            </w:rPrChange>
          </w:rPr>
          <w:t xml:space="preserve">You will now </w:t>
        </w:r>
      </w:ins>
      <w:ins w:id="3391" w:author="Brad Scherer [2]" w:date="2017-06-06T01:16:00Z">
        <w:del w:id="3392" w:author="Brad Scherer" w:date="2017-06-20T18:44:00Z">
          <w:r w:rsidR="00F82786" w:rsidRPr="00797870" w:rsidDel="00C8699C">
            <w:rPr>
              <w:rFonts w:asciiTheme="minorHAnsi" w:eastAsia="Calibri" w:hAnsiTheme="minorHAnsi" w:cs="Calibri"/>
              <w:color w:val="000000" w:themeColor="text1"/>
              <w:rPrChange w:id="3393" w:author="Brad Scherer" w:date="2017-06-20T23:44:00Z">
                <w:rPr>
                  <w:rFonts w:ascii="Calibri" w:eastAsia="Calibri" w:hAnsi="Calibri" w:cs="Calibri"/>
                  <w:color w:val="FFFFFF" w:themeColor="background1"/>
                </w:rPr>
              </w:rPrChange>
            </w:rPr>
            <w:delText>should now see geo data</w:delText>
          </w:r>
        </w:del>
      </w:ins>
      <w:ins w:id="3394" w:author="Brad Scherer" w:date="2017-06-20T18:44:00Z">
        <w:r w:rsidR="00C8699C" w:rsidRPr="00797870">
          <w:rPr>
            <w:rFonts w:asciiTheme="minorHAnsi" w:eastAsia="Calibri" w:hAnsiTheme="minorHAnsi" w:cs="Calibri"/>
            <w:color w:val="000000" w:themeColor="text1"/>
            <w:rPrChange w:id="3395" w:author="Brad Scherer" w:date="2017-06-20T23:44:00Z">
              <w:rPr/>
            </w:rPrChange>
          </w:rPr>
          <w:t xml:space="preserve">see geo-data for the BOT connection attempts. </w:t>
        </w:r>
      </w:ins>
    </w:p>
    <w:p w14:paraId="5D11418D" w14:textId="412C09C1" w:rsidR="00F82786" w:rsidRPr="0027023E" w:rsidRDefault="00F82786">
      <w:pPr>
        <w:rPr>
          <w:ins w:id="3396" w:author="Brad Scherer [2]" w:date="2017-06-06T01:18:00Z"/>
          <w:rFonts w:asciiTheme="minorHAnsi" w:eastAsia="Calibri" w:hAnsiTheme="minorHAnsi" w:cs="Calibri"/>
          <w:color w:val="FFFFFF" w:themeColor="background1"/>
          <w:rPrChange w:id="3397" w:author="Brad Scherer" w:date="2017-06-20T16:40:00Z">
            <w:rPr>
              <w:ins w:id="3398" w:author="Brad Scherer [2]" w:date="2017-06-06T01:18:00Z"/>
              <w:rFonts w:ascii="Calibri" w:eastAsia="Calibri" w:hAnsi="Calibri" w:cs="Calibri"/>
              <w:color w:val="FFFFFF" w:themeColor="background1"/>
            </w:rPr>
          </w:rPrChange>
        </w:rPr>
        <w:pPrChange w:id="3399" w:author="Brad Scherer [2]" w:date="2017-06-06T01:09:00Z">
          <w:pPr>
            <w:pStyle w:val="ListParagraph"/>
          </w:pPr>
        </w:pPrChange>
      </w:pPr>
      <w:ins w:id="3400" w:author="Brad Scherer [2]" w:date="2017-06-06T01:17:00Z">
        <w:r w:rsidRPr="0027023E">
          <w:rPr>
            <w:rFonts w:asciiTheme="minorHAnsi" w:eastAsia="Calibri" w:hAnsiTheme="minorHAnsi" w:cs="Calibri"/>
            <w:noProof/>
            <w:color w:val="FFFFFF" w:themeColor="background1"/>
            <w:rPrChange w:id="3401" w:author="Brad Scherer" w:date="2017-06-20T16:40:00Z">
              <w:rPr>
                <w:noProof/>
              </w:rPr>
            </w:rPrChange>
          </w:rPr>
          <w:lastRenderedPageBreak/>
          <w:drawing>
            <wp:inline distT="0" distB="0" distL="0" distR="0" wp14:anchorId="517EFCA4" wp14:editId="0CF3BC6D">
              <wp:extent cx="5943600" cy="3925570"/>
              <wp:effectExtent l="0" t="0" r="0"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25570"/>
                      </a:xfrm>
                      <a:prstGeom prst="rect">
                        <a:avLst/>
                      </a:prstGeom>
                    </pic:spPr>
                  </pic:pic>
                </a:graphicData>
              </a:graphic>
            </wp:inline>
          </w:drawing>
        </w:r>
      </w:ins>
    </w:p>
    <w:p w14:paraId="0348AE03" w14:textId="77777777" w:rsidR="0046227B" w:rsidRPr="0027023E" w:rsidRDefault="0046227B">
      <w:pPr>
        <w:rPr>
          <w:ins w:id="3402" w:author="Brad Scherer [2]" w:date="2017-06-06T01:18:00Z"/>
          <w:rFonts w:asciiTheme="minorHAnsi" w:eastAsia="Calibri" w:hAnsiTheme="minorHAnsi" w:cs="Calibri"/>
          <w:color w:val="FFFFFF" w:themeColor="background1"/>
          <w:rPrChange w:id="3403" w:author="Brad Scherer" w:date="2017-06-20T16:40:00Z">
            <w:rPr>
              <w:ins w:id="3404" w:author="Brad Scherer [2]" w:date="2017-06-06T01:18:00Z"/>
              <w:rFonts w:ascii="Calibri" w:eastAsia="Calibri" w:hAnsi="Calibri" w:cs="Calibri"/>
              <w:color w:val="FFFFFF" w:themeColor="background1"/>
            </w:rPr>
          </w:rPrChange>
        </w:rPr>
        <w:pPrChange w:id="3405" w:author="Brad Scherer [2]" w:date="2017-06-06T01:09:00Z">
          <w:pPr>
            <w:pStyle w:val="ListParagraph"/>
          </w:pPr>
        </w:pPrChange>
      </w:pPr>
    </w:p>
    <w:p w14:paraId="57C89323" w14:textId="33E968DA" w:rsidR="0046227B" w:rsidRDefault="008D2B4D">
      <w:pPr>
        <w:pStyle w:val="ListParagraph"/>
        <w:numPr>
          <w:ilvl w:val="0"/>
          <w:numId w:val="72"/>
        </w:numPr>
        <w:rPr>
          <w:ins w:id="3406" w:author="Brad Scherer" w:date="2017-06-21T00:01:00Z"/>
          <w:rFonts w:asciiTheme="minorHAnsi" w:eastAsia="Calibri" w:hAnsiTheme="minorHAnsi" w:cs="Calibri"/>
          <w:color w:val="000000" w:themeColor="text1"/>
        </w:rPr>
        <w:pPrChange w:id="3407" w:author="Brad Scherer" w:date="2017-06-20T23:44:00Z">
          <w:pPr>
            <w:pStyle w:val="ListParagraph"/>
          </w:pPr>
        </w:pPrChange>
      </w:pPr>
      <w:ins w:id="3408" w:author="Brad Scherer" w:date="2017-06-20T23:44:00Z">
        <w:r>
          <w:rPr>
            <w:rFonts w:asciiTheme="minorHAnsi" w:eastAsia="Calibri" w:hAnsiTheme="minorHAnsi" w:cs="Calibri"/>
            <w:color w:val="000000" w:themeColor="text1"/>
          </w:rPr>
          <w:t xml:space="preserve">Navigate to </w:t>
        </w:r>
      </w:ins>
      <w:ins w:id="3409" w:author="Brad Scherer" w:date="2017-06-20T23:45:00Z">
        <w:r w:rsidRPr="008D2B4D">
          <w:rPr>
            <w:rFonts w:asciiTheme="minorHAnsi" w:eastAsia="Calibri" w:hAnsiTheme="minorHAnsi" w:cs="Calibri"/>
            <w:b/>
            <w:color w:val="000000" w:themeColor="text1"/>
            <w:rPrChange w:id="3410" w:author="Brad Scherer" w:date="2017-06-20T23:45:00Z">
              <w:rPr>
                <w:rFonts w:asciiTheme="minorHAnsi" w:eastAsia="Calibri" w:hAnsiTheme="minorHAnsi" w:cs="Calibri"/>
                <w:color w:val="000000" w:themeColor="text1"/>
              </w:rPr>
            </w:rPrChange>
          </w:rPr>
          <w:t>“</w:t>
        </w:r>
      </w:ins>
      <w:ins w:id="3411" w:author="Brad Scherer [2]" w:date="2017-06-06T01:21:00Z">
        <w:del w:id="3412" w:author="Brad Scherer" w:date="2017-06-20T23:44:00Z">
          <w:r w:rsidR="00EF2A7D" w:rsidRPr="008D2B4D" w:rsidDel="008D2B4D">
            <w:rPr>
              <w:rFonts w:asciiTheme="minorHAnsi" w:eastAsia="Calibri" w:hAnsiTheme="minorHAnsi" w:cs="Calibri"/>
              <w:b/>
              <w:color w:val="000000" w:themeColor="text1"/>
              <w:rPrChange w:id="3413" w:author="Brad Scherer" w:date="2017-06-20T23:45:00Z">
                <w:rPr>
                  <w:rFonts w:ascii="Calibri" w:eastAsia="Calibri" w:hAnsi="Calibri" w:cs="Calibri"/>
                  <w:color w:val="FFFFFF" w:themeColor="background1"/>
                </w:rPr>
              </w:rPrChange>
            </w:rPr>
            <w:delText>go to s</w:delText>
          </w:r>
        </w:del>
      </w:ins>
      <w:ins w:id="3414" w:author="Brad Scherer" w:date="2017-06-20T23:44:00Z">
        <w:r w:rsidRPr="008D2B4D">
          <w:rPr>
            <w:rFonts w:asciiTheme="minorHAnsi" w:eastAsia="Calibri" w:hAnsiTheme="minorHAnsi" w:cs="Calibri"/>
            <w:b/>
            <w:color w:val="000000" w:themeColor="text1"/>
            <w:rPrChange w:id="3415" w:author="Brad Scherer" w:date="2017-06-20T23:45:00Z">
              <w:rPr>
                <w:rFonts w:asciiTheme="minorHAnsi" w:eastAsia="Calibri" w:hAnsiTheme="minorHAnsi" w:cs="Calibri"/>
                <w:color w:val="000000" w:themeColor="text1"/>
              </w:rPr>
            </w:rPrChange>
          </w:rPr>
          <w:t>S</w:t>
        </w:r>
      </w:ins>
      <w:ins w:id="3416" w:author="Brad Scherer [2]" w:date="2017-06-06T01:21:00Z">
        <w:r w:rsidR="00EF2A7D" w:rsidRPr="008D2B4D">
          <w:rPr>
            <w:rFonts w:asciiTheme="minorHAnsi" w:eastAsia="Calibri" w:hAnsiTheme="minorHAnsi" w:cs="Calibri"/>
            <w:b/>
            <w:color w:val="000000" w:themeColor="text1"/>
            <w:rPrChange w:id="3417" w:author="Brad Scherer" w:date="2017-06-20T23:45:00Z">
              <w:rPr>
                <w:rFonts w:ascii="Calibri" w:eastAsia="Calibri" w:hAnsi="Calibri" w:cs="Calibri"/>
                <w:color w:val="FFFFFF" w:themeColor="background1"/>
              </w:rPr>
            </w:rPrChange>
          </w:rPr>
          <w:t>ecurity</w:t>
        </w:r>
      </w:ins>
      <w:ins w:id="3418" w:author="Brad Scherer" w:date="2017-06-20T23:44:00Z">
        <w:r w:rsidRPr="008D2B4D">
          <w:rPr>
            <w:rFonts w:asciiTheme="minorHAnsi" w:eastAsia="Calibri" w:hAnsiTheme="minorHAnsi" w:cs="Calibri"/>
            <w:b/>
            <w:color w:val="000000" w:themeColor="text1"/>
            <w:rPrChange w:id="3419" w:author="Brad Scherer" w:date="2017-06-20T23:45:00Z">
              <w:rPr>
                <w:rFonts w:asciiTheme="minorHAnsi" w:eastAsia="Calibri" w:hAnsiTheme="minorHAnsi" w:cs="Calibri"/>
                <w:color w:val="000000" w:themeColor="text1"/>
              </w:rPr>
            </w:rPrChange>
          </w:rPr>
          <w:t xml:space="preserve"> &gt; O</w:t>
        </w:r>
      </w:ins>
      <w:ins w:id="3420" w:author="Brad Scherer [2]" w:date="2017-06-06T01:21:00Z">
        <w:del w:id="3421" w:author="Brad Scherer" w:date="2017-06-20T23:44:00Z">
          <w:r w:rsidR="00EF2A7D" w:rsidRPr="008D2B4D" w:rsidDel="008D2B4D">
            <w:rPr>
              <w:rFonts w:asciiTheme="minorHAnsi" w:eastAsia="Calibri" w:hAnsiTheme="minorHAnsi" w:cs="Calibri"/>
              <w:b/>
              <w:color w:val="000000" w:themeColor="text1"/>
              <w:rPrChange w:id="3422" w:author="Brad Scherer" w:date="2017-06-20T23:45:00Z">
                <w:rPr>
                  <w:rFonts w:ascii="Calibri" w:eastAsia="Calibri" w:hAnsi="Calibri" w:cs="Calibri"/>
                  <w:color w:val="FFFFFF" w:themeColor="background1"/>
                </w:rPr>
              </w:rPrChange>
            </w:rPr>
            <w:delText>&gt;&gt;o</w:delText>
          </w:r>
        </w:del>
        <w:r w:rsidR="00EF2A7D" w:rsidRPr="008D2B4D">
          <w:rPr>
            <w:rFonts w:asciiTheme="minorHAnsi" w:eastAsia="Calibri" w:hAnsiTheme="minorHAnsi" w:cs="Calibri"/>
            <w:b/>
            <w:color w:val="000000" w:themeColor="text1"/>
            <w:rPrChange w:id="3423" w:author="Brad Scherer" w:date="2017-06-20T23:45:00Z">
              <w:rPr>
                <w:rFonts w:ascii="Calibri" w:eastAsia="Calibri" w:hAnsi="Calibri" w:cs="Calibri"/>
                <w:color w:val="FFFFFF" w:themeColor="background1"/>
              </w:rPr>
            </w:rPrChange>
          </w:rPr>
          <w:t>verview</w:t>
        </w:r>
      </w:ins>
      <w:ins w:id="3424" w:author="Brad Scherer" w:date="2017-06-20T23:45:00Z">
        <w:r w:rsidRPr="008D2B4D">
          <w:rPr>
            <w:rFonts w:asciiTheme="minorHAnsi" w:eastAsia="Calibri" w:hAnsiTheme="minorHAnsi" w:cs="Calibri"/>
            <w:b/>
            <w:color w:val="000000" w:themeColor="text1"/>
            <w:rPrChange w:id="3425" w:author="Brad Scherer" w:date="2017-06-20T23:45:00Z">
              <w:rPr>
                <w:rFonts w:asciiTheme="minorHAnsi" w:eastAsia="Calibri" w:hAnsiTheme="minorHAnsi" w:cs="Calibri"/>
                <w:color w:val="000000" w:themeColor="text1"/>
              </w:rPr>
            </w:rPrChange>
          </w:rPr>
          <w:t>”</w:t>
        </w:r>
        <w:r>
          <w:rPr>
            <w:rFonts w:asciiTheme="minorHAnsi" w:eastAsia="Calibri" w:hAnsiTheme="minorHAnsi" w:cs="Calibri"/>
            <w:b/>
            <w:color w:val="000000" w:themeColor="text1"/>
          </w:rPr>
          <w:t xml:space="preserve"> </w:t>
        </w:r>
        <w:r w:rsidRPr="008D2B4D">
          <w:rPr>
            <w:rFonts w:asciiTheme="minorHAnsi" w:eastAsia="Calibri" w:hAnsiTheme="minorHAnsi" w:cs="Calibri"/>
            <w:color w:val="000000" w:themeColor="text1"/>
            <w:rPrChange w:id="3426" w:author="Brad Scherer" w:date="2017-06-20T23:45:00Z">
              <w:rPr>
                <w:rFonts w:asciiTheme="minorHAnsi" w:eastAsia="Calibri" w:hAnsiTheme="minorHAnsi" w:cs="Calibri"/>
                <w:b/>
                <w:color w:val="000000" w:themeColor="text1"/>
              </w:rPr>
            </w:rPrChange>
          </w:rPr>
          <w:t>and review the default report elements.</w:t>
        </w:r>
      </w:ins>
    </w:p>
    <w:p w14:paraId="30F31386" w14:textId="7FA8EE3B" w:rsidR="0092040C" w:rsidRPr="008A0B9F" w:rsidDel="008A0B9F" w:rsidRDefault="0092040C" w:rsidP="0092040C">
      <w:pPr>
        <w:pStyle w:val="ListParagraph"/>
        <w:rPr>
          <w:del w:id="3427" w:author="Brad Scherer" w:date="2017-06-21T00:02:00Z"/>
          <w:rFonts w:asciiTheme="minorHAnsi" w:eastAsia="Calibri" w:hAnsiTheme="minorHAnsi" w:cs="Calibri"/>
          <w:color w:val="000000" w:themeColor="text1"/>
          <w:rPrChange w:id="3428" w:author="Brad Scherer" w:date="2017-06-21T00:02:00Z">
            <w:rPr>
              <w:del w:id="3429" w:author="Brad Scherer" w:date="2017-06-21T00:02:00Z"/>
            </w:rPr>
          </w:rPrChange>
        </w:rPr>
      </w:pPr>
    </w:p>
    <w:p w14:paraId="4B6E7225" w14:textId="0EC83849" w:rsidR="00EF2A7D" w:rsidRPr="00C8699C" w:rsidDel="008A0B9F" w:rsidRDefault="00EF2A7D" w:rsidP="008A0B9F">
      <w:pPr>
        <w:pStyle w:val="ListParagraph"/>
        <w:rPr>
          <w:ins w:id="3430" w:author="Brad Scherer [2]" w:date="2017-06-06T01:21:00Z"/>
          <w:del w:id="3431" w:author="Brad Scherer" w:date="2017-06-21T00:05:00Z"/>
          <w:rFonts w:asciiTheme="minorHAnsi" w:eastAsia="Calibri" w:hAnsiTheme="minorHAnsi" w:cs="Calibri"/>
          <w:color w:val="000000" w:themeColor="text1"/>
          <w:rPrChange w:id="3432" w:author="Brad Scherer" w:date="2017-06-20T18:44:00Z">
            <w:rPr>
              <w:ins w:id="3433" w:author="Brad Scherer [2]" w:date="2017-06-06T01:21:00Z"/>
              <w:del w:id="3434" w:author="Brad Scherer" w:date="2017-06-21T00:05:00Z"/>
              <w:rFonts w:ascii="Calibri" w:eastAsia="Calibri" w:hAnsi="Calibri" w:cs="Calibri"/>
              <w:color w:val="FFFFFF" w:themeColor="background1"/>
            </w:rPr>
          </w:rPrChange>
        </w:rPr>
      </w:pPr>
    </w:p>
    <w:p w14:paraId="2345AE79" w14:textId="1CC9109A" w:rsidR="00EF2A7D" w:rsidRPr="00C8699C" w:rsidDel="008D2B4D" w:rsidRDefault="00EF2A7D">
      <w:pPr>
        <w:rPr>
          <w:del w:id="3435" w:author="Brad Scherer" w:date="2017-06-20T23:45:00Z"/>
          <w:rFonts w:asciiTheme="minorHAnsi" w:eastAsia="Calibri" w:hAnsiTheme="minorHAnsi" w:cs="Calibri"/>
          <w:color w:val="000000" w:themeColor="text1"/>
          <w:rPrChange w:id="3436" w:author="Brad Scherer" w:date="2017-06-20T18:44:00Z">
            <w:rPr>
              <w:del w:id="3437" w:author="Brad Scherer" w:date="2017-06-20T23:45:00Z"/>
            </w:rPr>
          </w:rPrChange>
        </w:rPr>
        <w:pPrChange w:id="3438" w:author="Chad Jenison" w:date="2017-06-07T16:56:00Z">
          <w:pPr>
            <w:pStyle w:val="ListParagraph"/>
          </w:pPr>
        </w:pPrChange>
      </w:pPr>
      <w:ins w:id="3439" w:author="Brad Scherer [2]" w:date="2017-06-06T01:21:00Z">
        <w:del w:id="3440" w:author="Brad Scherer" w:date="2017-06-20T23:45:00Z">
          <w:r w:rsidRPr="00C8699C" w:rsidDel="008D2B4D">
            <w:rPr>
              <w:rFonts w:asciiTheme="minorHAnsi" w:eastAsia="Calibri" w:hAnsiTheme="minorHAnsi" w:cs="Calibri"/>
              <w:color w:val="000000" w:themeColor="text1"/>
              <w:rPrChange w:id="3441" w:author="Brad Scherer" w:date="2017-06-20T18:44:00Z">
                <w:rPr>
                  <w:rFonts w:ascii="Calibri" w:eastAsia="Calibri" w:hAnsi="Calibri" w:cs="Calibri"/>
                  <w:color w:val="FFFFFF" w:themeColor="background1"/>
                </w:rPr>
              </w:rPrChange>
            </w:rPr>
            <w:delText xml:space="preserve">Review default report elements </w:delText>
          </w:r>
        </w:del>
      </w:ins>
    </w:p>
    <w:p w14:paraId="59FABC4E" w14:textId="3223FCE5" w:rsidR="00FE58BC" w:rsidRPr="00C8699C" w:rsidDel="008A0B9F" w:rsidRDefault="00FE58BC">
      <w:pPr>
        <w:rPr>
          <w:ins w:id="3442" w:author="Brad Scherer [2]" w:date="2017-06-06T01:21:00Z"/>
          <w:del w:id="3443" w:author="Brad Scherer" w:date="2017-06-21T00:05:00Z"/>
          <w:rFonts w:asciiTheme="minorHAnsi" w:eastAsia="Calibri" w:hAnsiTheme="minorHAnsi" w:cs="Calibri"/>
          <w:color w:val="000000" w:themeColor="text1"/>
          <w:rPrChange w:id="3444" w:author="Brad Scherer" w:date="2017-06-20T18:44:00Z">
            <w:rPr>
              <w:ins w:id="3445" w:author="Brad Scherer [2]" w:date="2017-06-06T01:21:00Z"/>
              <w:del w:id="3446" w:author="Brad Scherer" w:date="2017-06-21T00:05:00Z"/>
              <w:rFonts w:ascii="Calibri" w:eastAsia="Calibri" w:hAnsi="Calibri" w:cs="Calibri"/>
              <w:color w:val="FFFFFF" w:themeColor="background1"/>
            </w:rPr>
          </w:rPrChange>
        </w:rPr>
        <w:pPrChange w:id="3447" w:author="Brad Scherer [2]" w:date="2017-06-06T01:09:00Z">
          <w:pPr>
            <w:pStyle w:val="ListParagraph"/>
          </w:pPr>
        </w:pPrChange>
      </w:pPr>
    </w:p>
    <w:p w14:paraId="3B8586BE" w14:textId="77777777" w:rsidR="00EF2A7D" w:rsidRPr="00C8699C" w:rsidRDefault="00EF2A7D">
      <w:pPr>
        <w:rPr>
          <w:ins w:id="3448" w:author="Brad Scherer [2]" w:date="2017-06-06T01:22:00Z"/>
          <w:rFonts w:asciiTheme="minorHAnsi" w:eastAsia="Calibri" w:hAnsiTheme="minorHAnsi" w:cs="Calibri"/>
          <w:color w:val="000000" w:themeColor="text1"/>
          <w:rPrChange w:id="3449" w:author="Brad Scherer" w:date="2017-06-20T18:44:00Z">
            <w:rPr>
              <w:ins w:id="3450" w:author="Brad Scherer [2]" w:date="2017-06-06T01:22:00Z"/>
              <w:rFonts w:ascii="Calibri" w:eastAsia="Calibri" w:hAnsi="Calibri" w:cs="Calibri"/>
              <w:color w:val="FFFFFF" w:themeColor="background1"/>
            </w:rPr>
          </w:rPrChange>
        </w:rPr>
        <w:pPrChange w:id="3451" w:author="Brad Scherer [2]" w:date="2017-06-06T01:09:00Z">
          <w:pPr>
            <w:pStyle w:val="ListParagraph"/>
          </w:pPr>
        </w:pPrChange>
      </w:pPr>
    </w:p>
    <w:p w14:paraId="44C1913D" w14:textId="1DEC8B3F" w:rsidR="0046227B" w:rsidRPr="00D279F0" w:rsidRDefault="0066767D">
      <w:pPr>
        <w:pStyle w:val="ListParagraph"/>
        <w:numPr>
          <w:ilvl w:val="0"/>
          <w:numId w:val="72"/>
        </w:numPr>
        <w:rPr>
          <w:rFonts w:asciiTheme="minorHAnsi" w:eastAsia="Calibri" w:hAnsiTheme="minorHAnsi" w:cs="Calibri"/>
          <w:color w:val="000000" w:themeColor="text1"/>
          <w:rPrChange w:id="3452" w:author="Brad Scherer" w:date="2017-06-20T23:56:00Z">
            <w:rPr/>
          </w:rPrChange>
        </w:rPr>
        <w:pPrChange w:id="3453" w:author="Brad Scherer" w:date="2017-06-20T23:56:00Z">
          <w:pPr>
            <w:pStyle w:val="ListParagraph"/>
          </w:pPr>
        </w:pPrChange>
      </w:pPr>
      <w:ins w:id="3454" w:author="Brad Scherer [2]" w:date="2017-06-06T01:26:00Z">
        <w:del w:id="3455" w:author="Brad Scherer" w:date="2017-06-20T23:46:00Z">
          <w:r w:rsidRPr="00D279F0" w:rsidDel="008D2B4D">
            <w:rPr>
              <w:rFonts w:asciiTheme="minorHAnsi" w:eastAsia="Calibri" w:hAnsiTheme="minorHAnsi" w:cs="Calibri"/>
              <w:color w:val="000000" w:themeColor="text1"/>
              <w:rPrChange w:id="3456" w:author="Brad Scherer" w:date="2017-06-20T23:56:00Z">
                <w:rPr>
                  <w:rFonts w:ascii="Calibri" w:eastAsia="Calibri" w:hAnsi="Calibri" w:cs="Calibri"/>
                  <w:color w:val="FFFFFF" w:themeColor="background1"/>
                </w:rPr>
              </w:rPrChange>
            </w:rPr>
            <w:delText>g</w:delText>
          </w:r>
        </w:del>
      </w:ins>
      <w:ins w:id="3457" w:author="Brad Scherer [2]" w:date="2017-06-06T01:27:00Z">
        <w:r w:rsidRPr="00D279F0">
          <w:rPr>
            <w:rFonts w:asciiTheme="minorHAnsi" w:eastAsia="Calibri" w:hAnsiTheme="minorHAnsi" w:cs="Calibri"/>
            <w:color w:val="000000" w:themeColor="text1"/>
            <w:rPrChange w:id="3458" w:author="Brad Scherer" w:date="2017-06-20T23:56:00Z">
              <w:rPr>
                <w:rFonts w:ascii="Calibri" w:eastAsia="Calibri" w:hAnsi="Calibri" w:cs="Calibri"/>
                <w:color w:val="FFFFFF" w:themeColor="background1"/>
              </w:rPr>
            </w:rPrChange>
          </w:rPr>
          <w:t>C</w:t>
        </w:r>
      </w:ins>
      <w:ins w:id="3459" w:author="Brad Scherer" w:date="2017-06-20T23:57:00Z">
        <w:r w:rsidR="001C670A">
          <w:rPr>
            <w:rFonts w:asciiTheme="minorHAnsi" w:eastAsia="Calibri" w:hAnsiTheme="minorHAnsi" w:cs="Calibri"/>
            <w:color w:val="000000" w:themeColor="text1"/>
          </w:rPr>
          <w:t>l</w:t>
        </w:r>
      </w:ins>
      <w:ins w:id="3460" w:author="Brad Scherer [2]" w:date="2017-06-06T01:27:00Z">
        <w:del w:id="3461" w:author="Brad Scherer" w:date="2017-06-20T23:57:00Z">
          <w:r w:rsidRPr="00D279F0" w:rsidDel="001C670A">
            <w:rPr>
              <w:rFonts w:asciiTheme="minorHAnsi" w:eastAsia="Calibri" w:hAnsiTheme="minorHAnsi" w:cs="Calibri"/>
              <w:color w:val="000000" w:themeColor="text1"/>
              <w:rPrChange w:id="3462" w:author="Brad Scherer" w:date="2017-06-20T23:56:00Z">
                <w:rPr>
                  <w:rFonts w:ascii="Calibri" w:eastAsia="Calibri" w:hAnsi="Calibri" w:cs="Calibri"/>
                  <w:color w:val="FFFFFF" w:themeColor="background1"/>
                </w:rPr>
              </w:rPrChange>
            </w:rPr>
            <w:delText>L</w:delText>
          </w:r>
        </w:del>
        <w:r w:rsidRPr="00D279F0">
          <w:rPr>
            <w:rFonts w:asciiTheme="minorHAnsi" w:eastAsia="Calibri" w:hAnsiTheme="minorHAnsi" w:cs="Calibri"/>
            <w:color w:val="000000" w:themeColor="text1"/>
            <w:rPrChange w:id="3463" w:author="Brad Scherer" w:date="2017-06-20T23:56:00Z">
              <w:rPr>
                <w:rFonts w:ascii="Calibri" w:eastAsia="Calibri" w:hAnsi="Calibri" w:cs="Calibri"/>
                <w:color w:val="FFFFFF" w:themeColor="background1"/>
              </w:rPr>
            </w:rPrChange>
          </w:rPr>
          <w:t xml:space="preserve">ick </w:t>
        </w:r>
      </w:ins>
      <w:ins w:id="3464" w:author="Brad Scherer" w:date="2017-06-21T00:03:00Z">
        <w:r w:rsidR="008A0B9F" w:rsidRPr="008A0B9F">
          <w:rPr>
            <w:rFonts w:asciiTheme="minorHAnsi" w:eastAsia="Calibri" w:hAnsiTheme="minorHAnsi" w:cs="Calibri"/>
            <w:b/>
            <w:color w:val="000000" w:themeColor="text1"/>
            <w:rPrChange w:id="3465" w:author="Brad Scherer" w:date="2017-06-21T00:03:00Z">
              <w:rPr>
                <w:rFonts w:asciiTheme="minorHAnsi" w:eastAsia="Calibri" w:hAnsiTheme="minorHAnsi" w:cs="Calibri"/>
                <w:color w:val="000000" w:themeColor="text1"/>
              </w:rPr>
            </w:rPrChange>
          </w:rPr>
          <w:t>“</w:t>
        </w:r>
      </w:ins>
      <w:ins w:id="3466" w:author="Brad Scherer [2]" w:date="2017-06-06T01:18:00Z">
        <w:del w:id="3467" w:author="Brad Scherer" w:date="2017-06-20T23:56:00Z">
          <w:r w:rsidR="0046227B" w:rsidRPr="008A0B9F" w:rsidDel="00D279F0">
            <w:rPr>
              <w:rFonts w:asciiTheme="minorHAnsi" w:eastAsia="Calibri" w:hAnsiTheme="minorHAnsi" w:cs="Calibri"/>
              <w:b/>
              <w:color w:val="000000" w:themeColor="text1"/>
              <w:rPrChange w:id="3468" w:author="Brad Scherer" w:date="2017-06-21T00:03:00Z">
                <w:rPr>
                  <w:rFonts w:ascii="Calibri" w:eastAsia="Calibri" w:hAnsi="Calibri" w:cs="Calibri"/>
                  <w:color w:val="FFFFFF" w:themeColor="background1"/>
                </w:rPr>
              </w:rPrChange>
            </w:rPr>
            <w:delText xml:space="preserve">o to </w:delText>
          </w:r>
        </w:del>
        <w:del w:id="3469" w:author="Brad Scherer" w:date="2017-06-21T00:03:00Z">
          <w:r w:rsidR="0046227B" w:rsidRPr="008A0B9F" w:rsidDel="008A0B9F">
            <w:rPr>
              <w:rFonts w:asciiTheme="minorHAnsi" w:eastAsia="Calibri" w:hAnsiTheme="minorHAnsi" w:cs="Calibri"/>
              <w:b/>
              <w:color w:val="000000" w:themeColor="text1"/>
              <w:rPrChange w:id="3470" w:author="Brad Scherer" w:date="2017-06-21T00:03:00Z">
                <w:rPr>
                  <w:rFonts w:ascii="Calibri" w:eastAsia="Calibri" w:hAnsi="Calibri" w:cs="Calibri"/>
                  <w:color w:val="FFFFFF" w:themeColor="background1"/>
                </w:rPr>
              </w:rPrChange>
            </w:rPr>
            <w:delText>o</w:delText>
          </w:r>
        </w:del>
      </w:ins>
      <w:ins w:id="3471" w:author="Brad Scherer" w:date="2017-06-21T00:03:00Z">
        <w:r w:rsidR="008A0B9F" w:rsidRPr="008A0B9F">
          <w:rPr>
            <w:rFonts w:asciiTheme="minorHAnsi" w:eastAsia="Calibri" w:hAnsiTheme="minorHAnsi" w:cs="Calibri"/>
            <w:b/>
            <w:color w:val="000000" w:themeColor="text1"/>
            <w:rPrChange w:id="3472" w:author="Brad Scherer" w:date="2017-06-21T00:03:00Z">
              <w:rPr>
                <w:rFonts w:asciiTheme="minorHAnsi" w:eastAsia="Calibri" w:hAnsiTheme="minorHAnsi" w:cs="Calibri"/>
                <w:color w:val="000000" w:themeColor="text1"/>
              </w:rPr>
            </w:rPrChange>
          </w:rPr>
          <w:t>O</w:t>
        </w:r>
      </w:ins>
      <w:ins w:id="3473" w:author="Brad Scherer [2]" w:date="2017-06-06T01:18:00Z">
        <w:r w:rsidR="0046227B" w:rsidRPr="008A0B9F">
          <w:rPr>
            <w:rFonts w:asciiTheme="minorHAnsi" w:eastAsia="Calibri" w:hAnsiTheme="minorHAnsi" w:cs="Calibri"/>
            <w:b/>
            <w:color w:val="000000" w:themeColor="text1"/>
            <w:rPrChange w:id="3474" w:author="Brad Scherer" w:date="2017-06-21T00:03:00Z">
              <w:rPr>
                <w:rFonts w:ascii="Calibri" w:eastAsia="Calibri" w:hAnsi="Calibri" w:cs="Calibri"/>
                <w:color w:val="FFFFFF" w:themeColor="background1"/>
              </w:rPr>
            </w:rPrChange>
          </w:rPr>
          <w:t>verview</w:t>
        </w:r>
      </w:ins>
      <w:ins w:id="3475" w:author="Brad Scherer" w:date="2017-06-21T00:03:00Z">
        <w:r w:rsidR="008A0B9F" w:rsidRPr="008A0B9F">
          <w:rPr>
            <w:rFonts w:asciiTheme="minorHAnsi" w:eastAsia="Calibri" w:hAnsiTheme="minorHAnsi" w:cs="Calibri"/>
            <w:b/>
            <w:color w:val="000000" w:themeColor="text1"/>
            <w:rPrChange w:id="3476" w:author="Brad Scherer" w:date="2017-06-21T00:03:00Z">
              <w:rPr>
                <w:rFonts w:asciiTheme="minorHAnsi" w:eastAsia="Calibri" w:hAnsiTheme="minorHAnsi" w:cs="Calibri"/>
                <w:color w:val="000000" w:themeColor="text1"/>
              </w:rPr>
            </w:rPrChange>
          </w:rPr>
          <w:t xml:space="preserve"> &gt; </w:t>
        </w:r>
      </w:ins>
      <w:ins w:id="3477" w:author="Brad Scherer [2]" w:date="2017-06-06T01:18:00Z">
        <w:del w:id="3478" w:author="Brad Scherer" w:date="2017-06-21T00:03:00Z">
          <w:r w:rsidR="0046227B" w:rsidRPr="008A0B9F" w:rsidDel="008A0B9F">
            <w:rPr>
              <w:rFonts w:asciiTheme="minorHAnsi" w:eastAsia="Calibri" w:hAnsiTheme="minorHAnsi" w:cs="Calibri"/>
              <w:b/>
              <w:color w:val="000000" w:themeColor="text1"/>
              <w:rPrChange w:id="3479" w:author="Brad Scherer" w:date="2017-06-21T00:03:00Z">
                <w:rPr>
                  <w:rFonts w:ascii="Calibri" w:eastAsia="Calibri" w:hAnsi="Calibri" w:cs="Calibri"/>
                  <w:color w:val="FFFFFF" w:themeColor="background1"/>
                </w:rPr>
              </w:rPrChange>
            </w:rPr>
            <w:delText>&gt;&gt;a</w:delText>
          </w:r>
        </w:del>
      </w:ins>
      <w:ins w:id="3480" w:author="Brad Scherer" w:date="2017-06-21T00:03:00Z">
        <w:r w:rsidR="008A0B9F" w:rsidRPr="008A0B9F">
          <w:rPr>
            <w:rFonts w:asciiTheme="minorHAnsi" w:eastAsia="Calibri" w:hAnsiTheme="minorHAnsi" w:cs="Calibri"/>
            <w:b/>
            <w:color w:val="000000" w:themeColor="text1"/>
            <w:rPrChange w:id="3481" w:author="Brad Scherer" w:date="2017-06-21T00:03:00Z">
              <w:rPr>
                <w:rFonts w:asciiTheme="minorHAnsi" w:eastAsia="Calibri" w:hAnsiTheme="minorHAnsi" w:cs="Calibri"/>
                <w:color w:val="000000" w:themeColor="text1"/>
              </w:rPr>
            </w:rPrChange>
          </w:rPr>
          <w:t>A</w:t>
        </w:r>
      </w:ins>
      <w:ins w:id="3482" w:author="Brad Scherer [2]" w:date="2017-06-06T01:18:00Z">
        <w:r w:rsidR="0046227B" w:rsidRPr="008A0B9F">
          <w:rPr>
            <w:rFonts w:asciiTheme="minorHAnsi" w:eastAsia="Calibri" w:hAnsiTheme="minorHAnsi" w:cs="Calibri"/>
            <w:b/>
            <w:color w:val="000000" w:themeColor="text1"/>
            <w:rPrChange w:id="3483" w:author="Brad Scherer" w:date="2017-06-21T00:03:00Z">
              <w:rPr>
                <w:rFonts w:ascii="Calibri" w:eastAsia="Calibri" w:hAnsi="Calibri" w:cs="Calibri"/>
                <w:color w:val="FFFFFF" w:themeColor="background1"/>
              </w:rPr>
            </w:rPrChange>
          </w:rPr>
          <w:t>pplication</w:t>
        </w:r>
      </w:ins>
      <w:ins w:id="3484" w:author="Brad Scherer" w:date="2017-06-21T00:03:00Z">
        <w:r w:rsidR="008A0B9F" w:rsidRPr="008A0B9F">
          <w:rPr>
            <w:rFonts w:asciiTheme="minorHAnsi" w:eastAsia="Calibri" w:hAnsiTheme="minorHAnsi" w:cs="Calibri"/>
            <w:b/>
            <w:color w:val="000000" w:themeColor="text1"/>
            <w:rPrChange w:id="3485" w:author="Brad Scherer" w:date="2017-06-21T00:03:00Z">
              <w:rPr>
                <w:rFonts w:asciiTheme="minorHAnsi" w:eastAsia="Calibri" w:hAnsiTheme="minorHAnsi" w:cs="Calibri"/>
                <w:color w:val="000000" w:themeColor="text1"/>
              </w:rPr>
            </w:rPrChange>
          </w:rPr>
          <w:t xml:space="preserve"> </w:t>
        </w:r>
      </w:ins>
      <w:ins w:id="3486" w:author="Brad Scherer [2]" w:date="2017-06-06T01:18:00Z">
        <w:r w:rsidR="0046227B" w:rsidRPr="008A0B9F">
          <w:rPr>
            <w:rFonts w:asciiTheme="minorHAnsi" w:eastAsia="Calibri" w:hAnsiTheme="minorHAnsi" w:cs="Calibri"/>
            <w:b/>
            <w:color w:val="000000" w:themeColor="text1"/>
            <w:rPrChange w:id="3487" w:author="Brad Scherer" w:date="2017-06-21T00:03:00Z">
              <w:rPr>
                <w:rFonts w:ascii="Calibri" w:eastAsia="Calibri" w:hAnsi="Calibri" w:cs="Calibri"/>
                <w:color w:val="FFFFFF" w:themeColor="background1"/>
              </w:rPr>
            </w:rPrChange>
          </w:rPr>
          <w:t>&gt;</w:t>
        </w:r>
      </w:ins>
      <w:ins w:id="3488" w:author="Brad Scherer" w:date="2017-06-21T00:03:00Z">
        <w:r w:rsidR="008A0B9F" w:rsidRPr="008A0B9F">
          <w:rPr>
            <w:rFonts w:asciiTheme="minorHAnsi" w:eastAsia="Calibri" w:hAnsiTheme="minorHAnsi" w:cs="Calibri"/>
            <w:b/>
            <w:color w:val="000000" w:themeColor="text1"/>
            <w:rPrChange w:id="3489" w:author="Brad Scherer" w:date="2017-06-21T00:03:00Z">
              <w:rPr>
                <w:rFonts w:asciiTheme="minorHAnsi" w:eastAsia="Calibri" w:hAnsiTheme="minorHAnsi" w:cs="Calibri"/>
                <w:color w:val="000000" w:themeColor="text1"/>
              </w:rPr>
            </w:rPrChange>
          </w:rPr>
          <w:t xml:space="preserve"> T</w:t>
        </w:r>
      </w:ins>
      <w:ins w:id="3490" w:author="Brad Scherer [2]" w:date="2017-06-06T01:18:00Z">
        <w:del w:id="3491" w:author="Brad Scherer" w:date="2017-06-21T00:03:00Z">
          <w:r w:rsidR="0046227B" w:rsidRPr="008A0B9F" w:rsidDel="008A0B9F">
            <w:rPr>
              <w:rFonts w:asciiTheme="minorHAnsi" w:eastAsia="Calibri" w:hAnsiTheme="minorHAnsi" w:cs="Calibri"/>
              <w:b/>
              <w:color w:val="000000" w:themeColor="text1"/>
              <w:rPrChange w:id="3492" w:author="Brad Scherer" w:date="2017-06-21T00:03:00Z">
                <w:rPr>
                  <w:rFonts w:ascii="Calibri" w:eastAsia="Calibri" w:hAnsi="Calibri" w:cs="Calibri"/>
                  <w:color w:val="FFFFFF" w:themeColor="background1"/>
                </w:rPr>
              </w:rPrChange>
            </w:rPr>
            <w:delText>t</w:delText>
          </w:r>
        </w:del>
        <w:r w:rsidR="0046227B" w:rsidRPr="008A0B9F">
          <w:rPr>
            <w:rFonts w:asciiTheme="minorHAnsi" w:eastAsia="Calibri" w:hAnsiTheme="minorHAnsi" w:cs="Calibri"/>
            <w:b/>
            <w:color w:val="000000" w:themeColor="text1"/>
            <w:rPrChange w:id="3493" w:author="Brad Scherer" w:date="2017-06-21T00:03:00Z">
              <w:rPr>
                <w:rFonts w:ascii="Calibri" w:eastAsia="Calibri" w:hAnsi="Calibri" w:cs="Calibri"/>
                <w:color w:val="FFFFFF" w:themeColor="background1"/>
              </w:rPr>
            </w:rPrChange>
          </w:rPr>
          <w:t>raffic</w:t>
        </w:r>
      </w:ins>
      <w:ins w:id="3494" w:author="Brad Scherer" w:date="2017-06-21T00:03:00Z">
        <w:r w:rsidR="008A0B9F">
          <w:rPr>
            <w:rFonts w:asciiTheme="minorHAnsi" w:eastAsia="Calibri" w:hAnsiTheme="minorHAnsi" w:cs="Calibri"/>
            <w:color w:val="000000" w:themeColor="text1"/>
          </w:rPr>
          <w:t>”</w:t>
        </w:r>
      </w:ins>
      <w:ins w:id="3495" w:author="Brad Scherer [2]" w:date="2017-06-06T01:18:00Z">
        <w:r w:rsidR="0046227B" w:rsidRPr="00D279F0">
          <w:rPr>
            <w:rFonts w:asciiTheme="minorHAnsi" w:eastAsia="Calibri" w:hAnsiTheme="minorHAnsi" w:cs="Calibri"/>
            <w:color w:val="000000" w:themeColor="text1"/>
            <w:rPrChange w:id="3496" w:author="Brad Scherer" w:date="2017-06-20T23:56:00Z">
              <w:rPr>
                <w:rFonts w:ascii="Calibri" w:eastAsia="Calibri" w:hAnsi="Calibri" w:cs="Calibri"/>
                <w:color w:val="FFFFFF" w:themeColor="background1"/>
              </w:rPr>
            </w:rPrChange>
          </w:rPr>
          <w:t>:</w:t>
        </w:r>
      </w:ins>
    </w:p>
    <w:p w14:paraId="50ED9DBC" w14:textId="1D39AB29" w:rsidR="0046227B" w:rsidRPr="00C8699C" w:rsidRDefault="0046227B">
      <w:pPr>
        <w:rPr>
          <w:ins w:id="3497" w:author="Brad Scherer [2]" w:date="2017-06-06T01:18:00Z"/>
          <w:rFonts w:asciiTheme="minorHAnsi" w:eastAsia="Calibri" w:hAnsiTheme="minorHAnsi" w:cs="Calibri"/>
          <w:color w:val="000000" w:themeColor="text1"/>
          <w:rPrChange w:id="3498" w:author="Brad Scherer" w:date="2017-06-20T18:44:00Z">
            <w:rPr>
              <w:ins w:id="3499" w:author="Brad Scherer [2]" w:date="2017-06-06T01:18:00Z"/>
              <w:rFonts w:ascii="Calibri" w:eastAsia="Calibri" w:hAnsi="Calibri" w:cs="Calibri"/>
              <w:color w:val="FFFFFF" w:themeColor="background1"/>
            </w:rPr>
          </w:rPrChange>
        </w:rPr>
        <w:pPrChange w:id="3500" w:author="Brad Scherer [2]" w:date="2017-06-06T01:09:00Z">
          <w:pPr>
            <w:pStyle w:val="ListParagraph"/>
          </w:pPr>
        </w:pPrChange>
      </w:pPr>
      <w:ins w:id="3501" w:author="Brad Scherer [2]" w:date="2017-06-06T01:18:00Z">
        <w:r w:rsidRPr="00C8699C">
          <w:rPr>
            <w:rFonts w:asciiTheme="minorHAnsi" w:eastAsia="Calibri" w:hAnsiTheme="minorHAnsi" w:cs="Calibri"/>
            <w:noProof/>
            <w:color w:val="000000" w:themeColor="text1"/>
            <w:rPrChange w:id="3502" w:author="Brad Scherer" w:date="2017-06-20T18:44:00Z">
              <w:rPr>
                <w:noProof/>
              </w:rPr>
            </w:rPrChange>
          </w:rPr>
          <w:drawing>
            <wp:inline distT="0" distB="0" distL="0" distR="0" wp14:anchorId="48680B4E" wp14:editId="6CC072BB">
              <wp:extent cx="5943600" cy="2824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24480"/>
                      </a:xfrm>
                      <a:prstGeom prst="rect">
                        <a:avLst/>
                      </a:prstGeom>
                    </pic:spPr>
                  </pic:pic>
                </a:graphicData>
              </a:graphic>
            </wp:inline>
          </w:drawing>
        </w:r>
      </w:ins>
    </w:p>
    <w:p w14:paraId="2DFE674C" w14:textId="42CCAFB4" w:rsidR="0046227B" w:rsidRPr="008A0B9F" w:rsidRDefault="0046227B">
      <w:pPr>
        <w:pStyle w:val="ListParagraph"/>
        <w:numPr>
          <w:ilvl w:val="0"/>
          <w:numId w:val="72"/>
        </w:numPr>
        <w:rPr>
          <w:rFonts w:asciiTheme="minorHAnsi" w:eastAsia="Calibri" w:hAnsiTheme="minorHAnsi" w:cs="Calibri"/>
          <w:color w:val="000000" w:themeColor="text1"/>
          <w:rPrChange w:id="3503" w:author="Brad Scherer" w:date="2017-06-21T00:04:00Z">
            <w:rPr/>
          </w:rPrChange>
        </w:rPr>
        <w:pPrChange w:id="3504" w:author="Brad Scherer" w:date="2017-06-21T00:04:00Z">
          <w:pPr>
            <w:pStyle w:val="ListParagraph"/>
          </w:pPr>
        </w:pPrChange>
      </w:pPr>
      <w:ins w:id="3505" w:author="Brad Scherer [2]" w:date="2017-06-06T01:18:00Z">
        <w:r w:rsidRPr="008A0B9F">
          <w:rPr>
            <w:rFonts w:asciiTheme="minorHAnsi" w:eastAsia="Calibri" w:hAnsiTheme="minorHAnsi" w:cs="Calibri"/>
            <w:color w:val="000000" w:themeColor="text1"/>
            <w:rPrChange w:id="3506" w:author="Brad Scherer" w:date="2017-06-21T00:04:00Z">
              <w:rPr>
                <w:rFonts w:ascii="Calibri" w:eastAsia="Calibri" w:hAnsi="Calibri" w:cs="Calibri"/>
                <w:color w:val="FFFFFF" w:themeColor="background1"/>
              </w:rPr>
            </w:rPrChange>
          </w:rPr>
          <w:t xml:space="preserve">Take some time reviewing this screen and </w:t>
        </w:r>
      </w:ins>
      <w:ins w:id="3507" w:author="Brad Scherer" w:date="2017-06-21T00:04:00Z">
        <w:r w:rsidR="008A0B9F" w:rsidRPr="008A0B9F">
          <w:rPr>
            <w:rFonts w:asciiTheme="minorHAnsi" w:eastAsia="Calibri" w:hAnsiTheme="minorHAnsi" w:cs="Calibri"/>
            <w:color w:val="000000" w:themeColor="text1"/>
            <w:rPrChange w:id="3508" w:author="Brad Scherer" w:date="2017-06-21T00:04:00Z">
              <w:rPr/>
            </w:rPrChange>
          </w:rPr>
          <w:t xml:space="preserve">practice </w:t>
        </w:r>
      </w:ins>
      <w:ins w:id="3509" w:author="Brad Scherer [2]" w:date="2017-06-06T01:20:00Z">
        <w:r w:rsidR="008B17D2" w:rsidRPr="008A0B9F">
          <w:rPr>
            <w:rFonts w:asciiTheme="minorHAnsi" w:eastAsia="Calibri" w:hAnsiTheme="minorHAnsi" w:cs="Calibri"/>
            <w:color w:val="000000" w:themeColor="text1"/>
            <w:rPrChange w:id="3510" w:author="Brad Scherer" w:date="2017-06-21T00:04:00Z">
              <w:rPr>
                <w:rFonts w:ascii="Calibri" w:eastAsia="Calibri" w:hAnsi="Calibri" w:cs="Calibri"/>
                <w:color w:val="FFFFFF" w:themeColor="background1"/>
              </w:rPr>
            </w:rPrChange>
          </w:rPr>
          <w:t>add</w:t>
        </w:r>
      </w:ins>
      <w:ins w:id="3511" w:author="Brad Scherer" w:date="2017-06-21T00:04:00Z">
        <w:r w:rsidR="008A0B9F" w:rsidRPr="008A0B9F">
          <w:rPr>
            <w:rFonts w:asciiTheme="minorHAnsi" w:eastAsia="Calibri" w:hAnsiTheme="minorHAnsi" w:cs="Calibri"/>
            <w:color w:val="000000" w:themeColor="text1"/>
            <w:rPrChange w:id="3512" w:author="Brad Scherer" w:date="2017-06-21T00:04:00Z">
              <w:rPr/>
            </w:rPrChange>
          </w:rPr>
          <w:t>ing</w:t>
        </w:r>
      </w:ins>
      <w:ins w:id="3513" w:author="Brad Scherer [2]" w:date="2017-06-06T01:20:00Z">
        <w:r w:rsidR="008B17D2" w:rsidRPr="008A0B9F">
          <w:rPr>
            <w:rFonts w:asciiTheme="minorHAnsi" w:eastAsia="Calibri" w:hAnsiTheme="minorHAnsi" w:cs="Calibri"/>
            <w:color w:val="000000" w:themeColor="text1"/>
            <w:rPrChange w:id="3514" w:author="Brad Scherer" w:date="2017-06-21T00:04:00Z">
              <w:rPr>
                <w:rFonts w:ascii="Calibri" w:eastAsia="Calibri" w:hAnsi="Calibri" w:cs="Calibri"/>
                <w:color w:val="FFFFFF" w:themeColor="background1"/>
              </w:rPr>
            </w:rPrChange>
          </w:rPr>
          <w:t xml:space="preserve"> a new widget to see additional reporting elements:</w:t>
        </w:r>
      </w:ins>
    </w:p>
    <w:p w14:paraId="0F520C4A" w14:textId="13AFA4D1" w:rsidR="008B17D2" w:rsidRPr="00C8699C" w:rsidRDefault="008B17D2">
      <w:pPr>
        <w:rPr>
          <w:ins w:id="3515" w:author="Brad Scherer [2]" w:date="2017-06-06T01:17:00Z"/>
          <w:rFonts w:asciiTheme="minorHAnsi" w:eastAsia="Calibri" w:hAnsiTheme="minorHAnsi" w:cs="Calibri"/>
          <w:color w:val="000000" w:themeColor="text1"/>
          <w:rPrChange w:id="3516" w:author="Brad Scherer" w:date="2017-06-20T18:44:00Z">
            <w:rPr>
              <w:ins w:id="3517" w:author="Brad Scherer [2]" w:date="2017-06-06T01:17:00Z"/>
              <w:rFonts w:ascii="Calibri" w:eastAsia="Calibri" w:hAnsi="Calibri" w:cs="Calibri"/>
              <w:color w:val="FFFFFF" w:themeColor="background1"/>
            </w:rPr>
          </w:rPrChange>
        </w:rPr>
        <w:pPrChange w:id="3518" w:author="Brad Scherer [2]" w:date="2017-06-06T01:09:00Z">
          <w:pPr>
            <w:pStyle w:val="ListParagraph"/>
          </w:pPr>
        </w:pPrChange>
      </w:pPr>
      <w:ins w:id="3519" w:author="Brad Scherer [2]" w:date="2017-06-06T01:20:00Z">
        <w:r w:rsidRPr="00C8699C">
          <w:rPr>
            <w:rFonts w:asciiTheme="minorHAnsi" w:eastAsia="Calibri" w:hAnsiTheme="minorHAnsi" w:cs="Calibri"/>
            <w:noProof/>
            <w:color w:val="000000" w:themeColor="text1"/>
            <w:rPrChange w:id="3520" w:author="Brad Scherer" w:date="2017-06-20T18:44:00Z">
              <w:rPr>
                <w:noProof/>
              </w:rPr>
            </w:rPrChange>
          </w:rPr>
          <w:lastRenderedPageBreak/>
          <w:drawing>
            <wp:inline distT="0" distB="0" distL="0" distR="0" wp14:anchorId="545298BA" wp14:editId="00346A79">
              <wp:extent cx="5943600" cy="2522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22220"/>
                      </a:xfrm>
                      <a:prstGeom prst="rect">
                        <a:avLst/>
                      </a:prstGeom>
                    </pic:spPr>
                  </pic:pic>
                </a:graphicData>
              </a:graphic>
            </wp:inline>
          </w:drawing>
        </w:r>
      </w:ins>
    </w:p>
    <w:p w14:paraId="7D905DC3" w14:textId="77777777" w:rsidR="00F82786" w:rsidRPr="00C8699C" w:rsidRDefault="00F82786">
      <w:pPr>
        <w:rPr>
          <w:ins w:id="3521" w:author="Brad Scherer [2]" w:date="2017-06-06T01:17:00Z"/>
          <w:rFonts w:asciiTheme="minorHAnsi" w:eastAsia="Calibri" w:hAnsiTheme="minorHAnsi" w:cs="Calibri"/>
          <w:color w:val="000000" w:themeColor="text1"/>
          <w:rPrChange w:id="3522" w:author="Brad Scherer" w:date="2017-06-20T18:44:00Z">
            <w:rPr>
              <w:ins w:id="3523" w:author="Brad Scherer [2]" w:date="2017-06-06T01:17:00Z"/>
              <w:rFonts w:ascii="Calibri" w:eastAsia="Calibri" w:hAnsi="Calibri" w:cs="Calibri"/>
              <w:color w:val="FFFFFF" w:themeColor="background1"/>
            </w:rPr>
          </w:rPrChange>
        </w:rPr>
        <w:pPrChange w:id="3524" w:author="Brad Scherer [2]" w:date="2017-06-06T01:09:00Z">
          <w:pPr>
            <w:pStyle w:val="ListParagraph"/>
          </w:pPr>
        </w:pPrChange>
      </w:pPr>
    </w:p>
    <w:p w14:paraId="06B2D2CC" w14:textId="77777777" w:rsidR="00F82786" w:rsidRPr="00C8699C" w:rsidRDefault="00F82786">
      <w:pPr>
        <w:rPr>
          <w:ins w:id="3525" w:author="Brad Scherer [2]" w:date="2017-06-06T01:17:00Z"/>
          <w:rFonts w:asciiTheme="minorHAnsi" w:eastAsia="Calibri" w:hAnsiTheme="minorHAnsi" w:cs="Calibri"/>
          <w:color w:val="000000" w:themeColor="text1"/>
          <w:rPrChange w:id="3526" w:author="Brad Scherer" w:date="2017-06-20T18:44:00Z">
            <w:rPr>
              <w:ins w:id="3527" w:author="Brad Scherer [2]" w:date="2017-06-06T01:17:00Z"/>
              <w:rFonts w:ascii="Calibri" w:eastAsia="Calibri" w:hAnsi="Calibri" w:cs="Calibri"/>
              <w:color w:val="FFFFFF" w:themeColor="background1"/>
            </w:rPr>
          </w:rPrChange>
        </w:rPr>
        <w:pPrChange w:id="3528" w:author="Brad Scherer [2]" w:date="2017-06-06T01:09:00Z">
          <w:pPr>
            <w:pStyle w:val="ListParagraph"/>
          </w:pPr>
        </w:pPrChange>
      </w:pPr>
    </w:p>
    <w:p w14:paraId="154D9D26" w14:textId="77777777" w:rsidR="00F82786" w:rsidRPr="00C8699C" w:rsidRDefault="00F82786">
      <w:pPr>
        <w:rPr>
          <w:ins w:id="3529" w:author="Brad Scherer [2]" w:date="2017-06-06T01:16:00Z"/>
          <w:rFonts w:asciiTheme="minorHAnsi" w:eastAsia="Calibri" w:hAnsiTheme="minorHAnsi" w:cs="Calibri"/>
          <w:color w:val="000000" w:themeColor="text1"/>
          <w:rPrChange w:id="3530" w:author="Brad Scherer" w:date="2017-06-20T18:44:00Z">
            <w:rPr>
              <w:ins w:id="3531" w:author="Brad Scherer [2]" w:date="2017-06-06T01:16:00Z"/>
              <w:rFonts w:ascii="Calibri" w:eastAsia="Calibri" w:hAnsi="Calibri" w:cs="Calibri"/>
              <w:color w:val="FFFFFF" w:themeColor="background1"/>
            </w:rPr>
          </w:rPrChange>
        </w:rPr>
        <w:pPrChange w:id="3532" w:author="Brad Scherer [2]" w:date="2017-06-06T01:09:00Z">
          <w:pPr>
            <w:pStyle w:val="ListParagraph"/>
          </w:pPr>
        </w:pPrChange>
      </w:pPr>
    </w:p>
    <w:p w14:paraId="779C1A5B" w14:textId="77777777" w:rsidR="00F82786" w:rsidRPr="00C8699C" w:rsidRDefault="00F82786">
      <w:pPr>
        <w:rPr>
          <w:ins w:id="3533" w:author="Brad Scherer [2]" w:date="2017-06-06T01:16:00Z"/>
          <w:rFonts w:asciiTheme="minorHAnsi" w:eastAsia="Calibri" w:hAnsiTheme="minorHAnsi" w:cs="Calibri"/>
          <w:color w:val="000000" w:themeColor="text1"/>
          <w:rPrChange w:id="3534" w:author="Brad Scherer" w:date="2017-06-20T18:44:00Z">
            <w:rPr>
              <w:ins w:id="3535" w:author="Brad Scherer [2]" w:date="2017-06-06T01:16:00Z"/>
              <w:rFonts w:ascii="Calibri" w:eastAsia="Calibri" w:hAnsi="Calibri" w:cs="Calibri"/>
              <w:color w:val="FFFFFF" w:themeColor="background1"/>
            </w:rPr>
          </w:rPrChange>
        </w:rPr>
        <w:pPrChange w:id="3536" w:author="Brad Scherer [2]" w:date="2017-06-06T01:09:00Z">
          <w:pPr>
            <w:pStyle w:val="ListParagraph"/>
          </w:pPr>
        </w:pPrChange>
      </w:pPr>
    </w:p>
    <w:p w14:paraId="783F6B7F" w14:textId="77777777" w:rsidR="00F82786" w:rsidRPr="00C8699C" w:rsidRDefault="00F82786">
      <w:pPr>
        <w:rPr>
          <w:ins w:id="3537" w:author="Brad Scherer [2]" w:date="2017-06-06T01:09:00Z"/>
          <w:rFonts w:asciiTheme="minorHAnsi" w:eastAsia="Calibri" w:hAnsiTheme="minorHAnsi" w:cs="Calibri"/>
          <w:color w:val="000000" w:themeColor="text1"/>
          <w:rPrChange w:id="3538" w:author="Brad Scherer" w:date="2017-06-20T18:44:00Z">
            <w:rPr>
              <w:ins w:id="3539" w:author="Brad Scherer [2]" w:date="2017-06-06T01:09:00Z"/>
              <w:rFonts w:ascii="Calibri" w:eastAsia="Calibri" w:hAnsi="Calibri" w:cs="Calibri"/>
              <w:color w:val="FFFFFF" w:themeColor="background1"/>
            </w:rPr>
          </w:rPrChange>
        </w:rPr>
        <w:pPrChange w:id="3540" w:author="Brad Scherer [2]" w:date="2017-06-06T01:09:00Z">
          <w:pPr>
            <w:pStyle w:val="ListParagraph"/>
          </w:pPr>
        </w:pPrChange>
      </w:pPr>
    </w:p>
    <w:p w14:paraId="692C16DF" w14:textId="522F1DED" w:rsidR="2FE49A32" w:rsidRPr="008A0B9F" w:rsidDel="00FA3477" w:rsidRDefault="2FE49A32">
      <w:pPr>
        <w:pStyle w:val="ListParagraph"/>
        <w:numPr>
          <w:ilvl w:val="0"/>
          <w:numId w:val="72"/>
        </w:numPr>
        <w:rPr>
          <w:del w:id="3541" w:author="Brad Scherer [2]" w:date="2017-06-06T00:57:00Z"/>
          <w:rFonts w:asciiTheme="minorHAnsi" w:hAnsiTheme="minorHAnsi"/>
          <w:color w:val="000000" w:themeColor="text1"/>
          <w:rPrChange w:id="3542" w:author="Brad Scherer" w:date="2017-06-21T00:05:00Z">
            <w:rPr>
              <w:del w:id="3543" w:author="Brad Scherer [2]" w:date="2017-06-06T00:57:00Z"/>
            </w:rPr>
          </w:rPrChange>
        </w:rPr>
        <w:pPrChange w:id="3544" w:author="Brad Scherer" w:date="2017-06-21T00:05:00Z">
          <w:pPr/>
        </w:pPrChange>
      </w:pPr>
      <w:ins w:id="3545" w:author="Joshua Murray" w:date="2017-06-02T14:15:00Z">
        <w:del w:id="3546" w:author="Brad Scherer [2]" w:date="2017-06-06T00:57:00Z">
          <w:r w:rsidRPr="008A0B9F" w:rsidDel="00FA3477">
            <w:rPr>
              <w:rFonts w:asciiTheme="minorHAnsi" w:eastAsia="Calibri" w:hAnsiTheme="minorHAnsi" w:cs="Calibri"/>
              <w:color w:val="000000" w:themeColor="text1"/>
              <w:rPrChange w:id="3547" w:author="Brad Scherer" w:date="2017-06-21T00:05:00Z">
                <w:rPr/>
              </w:rPrChange>
            </w:rPr>
            <w:delText xml:space="preserve"> </w:delText>
          </w:r>
        </w:del>
      </w:ins>
    </w:p>
    <w:p w14:paraId="0BA560D7" w14:textId="5422BDD4" w:rsidR="6E2D234E" w:rsidRPr="008A0B9F" w:rsidDel="00FA3477" w:rsidRDefault="6E2D234E">
      <w:pPr>
        <w:pStyle w:val="ListParagraph"/>
        <w:numPr>
          <w:ilvl w:val="0"/>
          <w:numId w:val="72"/>
        </w:numPr>
        <w:rPr>
          <w:ins w:id="3548" w:author="Joshua Murray" w:date="2017-06-02T14:15:00Z"/>
          <w:del w:id="3549" w:author="Brad Scherer [2]" w:date="2017-06-06T00:57:00Z"/>
        </w:rPr>
        <w:pPrChange w:id="3550" w:author="Brad Scherer" w:date="2017-06-21T00:05:00Z">
          <w:pPr/>
        </w:pPrChange>
      </w:pPr>
      <w:ins w:id="3551" w:author="Joshua Murray" w:date="2017-06-02T14:15:00Z">
        <w:del w:id="3552" w:author="Brad Scherer [2]" w:date="2017-06-06T00:57:00Z">
          <w:r w:rsidRPr="008A0B9F" w:rsidDel="00FA3477">
            <w:delText>Bot profile</w:delText>
          </w:r>
        </w:del>
      </w:ins>
    </w:p>
    <w:p w14:paraId="2C67E4F9" w14:textId="53D95BEF" w:rsidR="6E2D234E" w:rsidRPr="008A0B9F" w:rsidDel="00FA3477" w:rsidRDefault="6E2D234E">
      <w:pPr>
        <w:pStyle w:val="ListParagraph"/>
        <w:numPr>
          <w:ilvl w:val="0"/>
          <w:numId w:val="72"/>
        </w:numPr>
        <w:rPr>
          <w:ins w:id="3553" w:author="Joshua Murray" w:date="2017-06-02T14:15:00Z"/>
          <w:del w:id="3554" w:author="Brad Scherer [2]" w:date="2017-06-06T00:57:00Z"/>
        </w:rPr>
        <w:pPrChange w:id="3555" w:author="Brad Scherer" w:date="2017-06-21T00:05:00Z">
          <w:pPr/>
        </w:pPrChange>
      </w:pPr>
      <w:ins w:id="3556" w:author="Joshua Murray" w:date="2017-06-02T14:15:00Z">
        <w:del w:id="3557" w:author="Brad Scherer [2]" w:date="2017-06-06T00:57:00Z">
          <w:r w:rsidRPr="008A0B9F" w:rsidDel="00FA3477">
            <w:delText>Curl/Burp testing</w:delText>
          </w:r>
        </w:del>
      </w:ins>
    </w:p>
    <w:p w14:paraId="0FE5E712" w14:textId="227D2AF0" w:rsidR="008A0B9F" w:rsidRDefault="008A0B9F">
      <w:pPr>
        <w:pStyle w:val="ListParagraph"/>
        <w:numPr>
          <w:ilvl w:val="0"/>
          <w:numId w:val="72"/>
        </w:numPr>
        <w:rPr>
          <w:ins w:id="3558" w:author="Brad Scherer" w:date="2017-06-21T00:04:00Z"/>
        </w:rPr>
        <w:pPrChange w:id="3559" w:author="Brad Scherer" w:date="2017-06-21T00:05:00Z">
          <w:pPr/>
        </w:pPrChange>
      </w:pPr>
      <w:ins w:id="3560" w:author="Brad Scherer" w:date="2017-06-21T00:04:00Z">
        <w:r>
          <w:t>C</w:t>
        </w:r>
      </w:ins>
      <w:ins w:id="3561" w:author="Brad Scherer [2]" w:date="2017-06-06T01:27:00Z">
        <w:del w:id="3562" w:author="Brad Scherer" w:date="2017-06-21T00:04:00Z">
          <w:r w:rsidR="0066767D" w:rsidRPr="008A0B9F" w:rsidDel="008A0B9F">
            <w:delText>c</w:delText>
          </w:r>
        </w:del>
        <w:r w:rsidR="0066767D" w:rsidRPr="008A0B9F">
          <w:t xml:space="preserve">lick the </w:t>
        </w:r>
        <w:proofErr w:type="spellStart"/>
        <w:r w:rsidR="0066767D" w:rsidRPr="008A0B9F">
          <w:rPr>
            <w:b/>
            <w:rPrChange w:id="3563" w:author="Brad Scherer" w:date="2017-06-21T00:05:00Z">
              <w:rPr/>
            </w:rPrChange>
          </w:rPr>
          <w:t>D</w:t>
        </w:r>
      </w:ins>
      <w:ins w:id="3564" w:author="Joshua Murray" w:date="2017-06-14T09:21:00Z">
        <w:r w:rsidR="00861F02" w:rsidRPr="008A0B9F">
          <w:rPr>
            <w:b/>
            <w:rPrChange w:id="3565" w:author="Brad Scherer" w:date="2017-06-21T00:05:00Z">
              <w:rPr/>
            </w:rPrChange>
          </w:rPr>
          <w:t>o</w:t>
        </w:r>
      </w:ins>
      <w:ins w:id="3566" w:author="Brad Scherer [2]" w:date="2017-06-06T01:27:00Z">
        <w:del w:id="3567" w:author="Joshua Murray" w:date="2017-06-14T09:21:00Z">
          <w:r w:rsidR="0066767D" w:rsidRPr="008A0B9F" w:rsidDel="00861F02">
            <w:rPr>
              <w:b/>
              <w:rPrChange w:id="3568" w:author="Brad Scherer" w:date="2017-06-21T00:05:00Z">
                <w:rPr/>
              </w:rPrChange>
            </w:rPr>
            <w:delText>O</w:delText>
          </w:r>
        </w:del>
        <w:r w:rsidR="0066767D" w:rsidRPr="008A0B9F">
          <w:rPr>
            <w:b/>
            <w:rPrChange w:id="3569" w:author="Brad Scherer" w:date="2017-06-21T00:05:00Z">
              <w:rPr/>
            </w:rPrChange>
          </w:rPr>
          <w:t>S</w:t>
        </w:r>
        <w:proofErr w:type="spellEnd"/>
        <w:r w:rsidR="0066767D" w:rsidRPr="008A0B9F">
          <w:rPr>
            <w:b/>
            <w:rPrChange w:id="3570" w:author="Brad Scherer" w:date="2017-06-21T00:05:00Z">
              <w:rPr/>
            </w:rPrChange>
          </w:rPr>
          <w:t xml:space="preserve"> tab</w:t>
        </w:r>
        <w:r w:rsidR="0066767D" w:rsidRPr="008A0B9F">
          <w:t xml:space="preserve"> at the </w:t>
        </w:r>
      </w:ins>
      <w:ins w:id="3571" w:author="Brad Scherer" w:date="2017-06-21T00:04:00Z">
        <w:r>
          <w:t>top</w:t>
        </w:r>
      </w:ins>
      <w:ins w:id="3572" w:author="Brad Scherer" w:date="2017-06-21T00:05:00Z">
        <w:r>
          <w:t xml:space="preserve">. The DOS Visibility Screen loads. </w:t>
        </w:r>
      </w:ins>
    </w:p>
    <w:p w14:paraId="4A43E7B3" w14:textId="77777777" w:rsidR="008A0B9F" w:rsidRDefault="008A0B9F">
      <w:pPr>
        <w:ind w:left="360"/>
        <w:rPr>
          <w:ins w:id="3573" w:author="Brad Scherer" w:date="2017-06-21T00:04:00Z"/>
        </w:rPr>
        <w:pPrChange w:id="3574" w:author="Brad Scherer" w:date="2017-06-21T00:04:00Z">
          <w:pPr/>
        </w:pPrChange>
      </w:pPr>
    </w:p>
    <w:p w14:paraId="22285F5C" w14:textId="01DE5A89" w:rsidR="6E2D234E" w:rsidRPr="008A0B9F" w:rsidDel="0066767D" w:rsidRDefault="0066767D">
      <w:pPr>
        <w:pStyle w:val="ListParagraph"/>
        <w:numPr>
          <w:ilvl w:val="0"/>
          <w:numId w:val="72"/>
        </w:numPr>
        <w:rPr>
          <w:del w:id="3575" w:author="Brad Scherer [2]" w:date="2017-06-06T01:00:00Z"/>
        </w:rPr>
        <w:pPrChange w:id="3576" w:author="Brad Scherer" w:date="2017-06-21T00:04:00Z">
          <w:pPr/>
        </w:pPrChange>
      </w:pPr>
      <w:ins w:id="3577" w:author="Brad Scherer [2]" w:date="2017-06-06T01:27:00Z">
        <w:del w:id="3578" w:author="Brad Scherer" w:date="2017-06-21T00:04:00Z">
          <w:r w:rsidRPr="008A0B9F" w:rsidDel="008A0B9F">
            <w:delText>top:</w:delText>
          </w:r>
        </w:del>
      </w:ins>
    </w:p>
    <w:p w14:paraId="29659344" w14:textId="31D8E339" w:rsidR="0066767D" w:rsidRPr="008A0B9F" w:rsidRDefault="0066767D">
      <w:pPr>
        <w:ind w:left="360"/>
        <w:rPr>
          <w:ins w:id="3579" w:author="Brad Scherer [2]" w:date="2017-06-06T01:27:00Z"/>
        </w:rPr>
        <w:pPrChange w:id="3580" w:author="Brad Scherer" w:date="2017-06-21T00:04:00Z">
          <w:pPr/>
        </w:pPrChange>
      </w:pPr>
      <w:ins w:id="3581" w:author="Brad Scherer [2]" w:date="2017-06-06T01:27:00Z">
        <w:r w:rsidRPr="008A0B9F">
          <w:rPr>
            <w:noProof/>
          </w:rPr>
          <w:drawing>
            <wp:inline distT="0" distB="0" distL="0" distR="0" wp14:anchorId="65267AF8" wp14:editId="364CB80E">
              <wp:extent cx="5943600" cy="15760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76070"/>
                      </a:xfrm>
                      <a:prstGeom prst="rect">
                        <a:avLst/>
                      </a:prstGeom>
                    </pic:spPr>
                  </pic:pic>
                </a:graphicData>
              </a:graphic>
            </wp:inline>
          </w:drawing>
        </w:r>
      </w:ins>
    </w:p>
    <w:p w14:paraId="383DB1C0" w14:textId="77777777" w:rsidR="0066767D" w:rsidRPr="00C8699C" w:rsidRDefault="0066767D">
      <w:pPr>
        <w:rPr>
          <w:ins w:id="3582" w:author="Brad Scherer [2]" w:date="2017-06-06T01:27:00Z"/>
          <w:rFonts w:asciiTheme="minorHAnsi" w:hAnsiTheme="minorHAnsi"/>
          <w:color w:val="000000" w:themeColor="text1"/>
          <w:rPrChange w:id="3583" w:author="Brad Scherer" w:date="2017-06-20T18:44:00Z">
            <w:rPr>
              <w:ins w:id="3584" w:author="Brad Scherer [2]" w:date="2017-06-06T01:27:00Z"/>
            </w:rPr>
          </w:rPrChange>
        </w:rPr>
      </w:pPr>
    </w:p>
    <w:p w14:paraId="72B65F7C" w14:textId="77777777" w:rsidR="008A0B9F" w:rsidRDefault="008A0B9F">
      <w:pPr>
        <w:rPr>
          <w:ins w:id="3585" w:author="Brad Scherer" w:date="2017-06-21T00:09:00Z"/>
          <w:rFonts w:asciiTheme="minorHAnsi" w:eastAsia="Calibri" w:hAnsiTheme="minorHAnsi" w:cs="Calibri"/>
          <w:color w:val="000000" w:themeColor="text1"/>
        </w:rPr>
        <w:pPrChange w:id="3586" w:author="Brad Scherer [2]" w:date="2017-06-06T01:09:00Z">
          <w:pPr>
            <w:pStyle w:val="ListParagraph"/>
          </w:pPr>
        </w:pPrChange>
      </w:pPr>
      <w:ins w:id="3587" w:author="Brad Scherer" w:date="2017-06-21T00:05:00Z">
        <w:r w:rsidRPr="00793F97">
          <w:rPr>
            <w:rFonts w:asciiTheme="minorHAnsi" w:eastAsia="Calibri" w:hAnsiTheme="minorHAnsi" w:cs="Calibri"/>
            <w:color w:val="FF0000"/>
          </w:rPr>
          <w:t>NOTE:</w:t>
        </w:r>
        <w:r>
          <w:rPr>
            <w:rFonts w:asciiTheme="minorHAnsi" w:eastAsia="Calibri" w:hAnsiTheme="minorHAnsi" w:cs="Calibri"/>
            <w:color w:val="FF0000"/>
          </w:rPr>
          <w:t xml:space="preserve"> </w:t>
        </w:r>
        <w:r>
          <w:rPr>
            <w:rFonts w:asciiTheme="minorHAnsi" w:eastAsia="Calibri" w:hAnsiTheme="minorHAnsi" w:cs="Calibri"/>
            <w:color w:val="000000" w:themeColor="text1"/>
          </w:rPr>
          <w:t xml:space="preserve">You may need to change your time in the Windows system tray for accurate results. </w:t>
        </w:r>
      </w:ins>
    </w:p>
    <w:p w14:paraId="6B3A55B3" w14:textId="77777777" w:rsidR="007133C9" w:rsidRDefault="007133C9">
      <w:pPr>
        <w:rPr>
          <w:ins w:id="3588" w:author="Brad Scherer" w:date="2017-06-21T00:09:00Z"/>
          <w:rFonts w:asciiTheme="minorHAnsi" w:eastAsia="Calibri" w:hAnsiTheme="minorHAnsi" w:cs="Calibri"/>
          <w:color w:val="000000" w:themeColor="text1"/>
        </w:rPr>
        <w:pPrChange w:id="3589" w:author="Brad Scherer [2]" w:date="2017-06-06T01:09:00Z">
          <w:pPr>
            <w:pStyle w:val="ListParagraph"/>
          </w:pPr>
        </w:pPrChange>
      </w:pPr>
    </w:p>
    <w:p w14:paraId="24E5EBFC" w14:textId="1D107F40" w:rsidR="007133C9" w:rsidRDefault="007133C9">
      <w:pPr>
        <w:rPr>
          <w:ins w:id="3590" w:author="Brad Scherer" w:date="2017-06-21T00:09:00Z"/>
          <w:rFonts w:asciiTheme="minorHAnsi" w:eastAsia="Calibri" w:hAnsiTheme="minorHAnsi" w:cs="Calibri"/>
          <w:color w:val="000000" w:themeColor="text1"/>
        </w:rPr>
        <w:pPrChange w:id="3591" w:author="Brad Scherer [2]" w:date="2017-06-06T01:09:00Z">
          <w:pPr>
            <w:pStyle w:val="ListParagraph"/>
          </w:pPr>
        </w:pPrChange>
      </w:pPr>
      <w:ins w:id="3592" w:author="Brad Scherer" w:date="2017-06-21T00:09:00Z">
        <w:r>
          <w:rPr>
            <w:rFonts w:asciiTheme="minorHAnsi" w:eastAsia="Calibri" w:hAnsiTheme="minorHAnsi" w:cs="Calibri"/>
            <w:color w:val="000000" w:themeColor="text1"/>
          </w:rPr>
          <w:t xml:space="preserve">Although there have not been any L7 </w:t>
        </w:r>
        <w:proofErr w:type="spellStart"/>
        <w:r>
          <w:rPr>
            <w:rFonts w:asciiTheme="minorHAnsi" w:eastAsia="Calibri" w:hAnsiTheme="minorHAnsi" w:cs="Calibri"/>
            <w:color w:val="000000" w:themeColor="text1"/>
          </w:rPr>
          <w:t>DoS</w:t>
        </w:r>
        <w:proofErr w:type="spellEnd"/>
        <w:r>
          <w:rPr>
            <w:rFonts w:asciiTheme="minorHAnsi" w:eastAsia="Calibri" w:hAnsiTheme="minorHAnsi" w:cs="Calibri"/>
            <w:color w:val="000000" w:themeColor="text1"/>
          </w:rPr>
          <w:t xml:space="preserve"> att</w:t>
        </w:r>
        <w:r w:rsidR="00BC1B88">
          <w:rPr>
            <w:rFonts w:asciiTheme="minorHAnsi" w:eastAsia="Calibri" w:hAnsiTheme="minorHAnsi" w:cs="Calibri"/>
            <w:color w:val="000000" w:themeColor="text1"/>
          </w:rPr>
          <w:t xml:space="preserve">acks some of the widgets along the right contain statistics from the BOT mitigations. </w:t>
        </w:r>
      </w:ins>
    </w:p>
    <w:p w14:paraId="11EBC5D0" w14:textId="77777777" w:rsidR="00BC1B88" w:rsidRDefault="00BC1B88">
      <w:pPr>
        <w:rPr>
          <w:ins w:id="3593" w:author="Brad Scherer" w:date="2017-06-21T00:14:00Z"/>
          <w:rFonts w:asciiTheme="minorHAnsi" w:eastAsia="Calibri" w:hAnsiTheme="minorHAnsi" w:cs="Calibri"/>
          <w:color w:val="000000" w:themeColor="text1"/>
        </w:rPr>
        <w:pPrChange w:id="3594" w:author="Brad Scherer [2]" w:date="2017-06-06T01:09:00Z">
          <w:pPr>
            <w:pStyle w:val="ListParagraph"/>
          </w:pPr>
        </w:pPrChange>
      </w:pPr>
    </w:p>
    <w:p w14:paraId="4E170667" w14:textId="5D1A82E9" w:rsidR="00BC1B88" w:rsidRPr="00BC1B88" w:rsidRDefault="00BC1B88">
      <w:pPr>
        <w:pStyle w:val="ListParagraph"/>
        <w:numPr>
          <w:ilvl w:val="0"/>
          <w:numId w:val="72"/>
        </w:numPr>
        <w:rPr>
          <w:ins w:id="3595" w:author="Brad Scherer" w:date="2017-06-21T00:05:00Z"/>
          <w:rFonts w:asciiTheme="minorHAnsi" w:eastAsia="Calibri" w:hAnsiTheme="minorHAnsi" w:cs="Calibri"/>
          <w:color w:val="000000" w:themeColor="text1"/>
          <w:rPrChange w:id="3596" w:author="Brad Scherer" w:date="2017-06-21T00:14:00Z">
            <w:rPr>
              <w:ins w:id="3597" w:author="Brad Scherer" w:date="2017-06-21T00:05:00Z"/>
            </w:rPr>
          </w:rPrChange>
        </w:rPr>
        <w:pPrChange w:id="3598" w:author="Brad Scherer" w:date="2017-06-21T00:14:00Z">
          <w:pPr>
            <w:pStyle w:val="ListParagraph"/>
          </w:pPr>
        </w:pPrChange>
      </w:pPr>
      <w:ins w:id="3599" w:author="Brad Scherer" w:date="2017-06-21T00:14:00Z">
        <w:r>
          <w:rPr>
            <w:rFonts w:asciiTheme="minorHAnsi" w:eastAsia="Calibri" w:hAnsiTheme="minorHAnsi" w:cs="Calibri"/>
            <w:color w:val="000000" w:themeColor="text1"/>
          </w:rPr>
          <w:t xml:space="preserve">Click the </w:t>
        </w:r>
        <w:r w:rsidRPr="00BC1B88">
          <w:rPr>
            <w:rFonts w:asciiTheme="minorHAnsi" w:eastAsia="Calibri" w:hAnsiTheme="minorHAnsi" w:cs="Calibri"/>
            <w:b/>
            <w:color w:val="000000" w:themeColor="text1"/>
            <w:rPrChange w:id="3600" w:author="Brad Scherer" w:date="2017-06-21T00:14:00Z">
              <w:rPr>
                <w:rFonts w:asciiTheme="minorHAnsi" w:eastAsia="Calibri" w:hAnsiTheme="minorHAnsi" w:cs="Calibri"/>
                <w:color w:val="000000" w:themeColor="text1"/>
              </w:rPr>
            </w:rPrChange>
          </w:rPr>
          <w:t>“Analysis”</w:t>
        </w:r>
        <w:r>
          <w:rPr>
            <w:rFonts w:asciiTheme="minorHAnsi" w:eastAsia="Calibri" w:hAnsiTheme="minorHAnsi" w:cs="Calibri"/>
            <w:color w:val="000000" w:themeColor="text1"/>
          </w:rPr>
          <w:t xml:space="preserve"> tab at the top</w:t>
        </w:r>
      </w:ins>
      <w:ins w:id="3601" w:author="Brad Scherer" w:date="2017-06-21T00:16:00Z">
        <w:r w:rsidR="00F67891">
          <w:rPr>
            <w:rFonts w:asciiTheme="minorHAnsi" w:eastAsia="Calibri" w:hAnsiTheme="minorHAnsi" w:cs="Calibri"/>
            <w:color w:val="000000" w:themeColor="text1"/>
          </w:rPr>
          <w:t xml:space="preserve"> and review the graphs available to you</w:t>
        </w:r>
      </w:ins>
      <w:ins w:id="3602" w:author="Brad Scherer" w:date="2017-06-21T00:14:00Z">
        <w:r>
          <w:rPr>
            <w:rFonts w:asciiTheme="minorHAnsi" w:eastAsia="Calibri" w:hAnsiTheme="minorHAnsi" w:cs="Calibri"/>
            <w:color w:val="000000" w:themeColor="text1"/>
          </w:rPr>
          <w:t xml:space="preserve">. </w:t>
        </w:r>
      </w:ins>
    </w:p>
    <w:p w14:paraId="38B6E6F7" w14:textId="2AF65FA0" w:rsidR="008A0B9F" w:rsidRDefault="00F67891">
      <w:pPr>
        <w:rPr>
          <w:ins w:id="3603" w:author="Brad Scherer" w:date="2017-06-21T00:05:00Z"/>
          <w:rFonts w:asciiTheme="minorHAnsi" w:eastAsia="Calibri" w:hAnsiTheme="minorHAnsi" w:cs="Calibri"/>
          <w:color w:val="000000" w:themeColor="text1"/>
        </w:rPr>
        <w:pPrChange w:id="3604" w:author="Brad Scherer [2]" w:date="2017-06-06T01:09:00Z">
          <w:pPr>
            <w:pStyle w:val="ListParagraph"/>
          </w:pPr>
        </w:pPrChange>
      </w:pPr>
      <w:ins w:id="3605" w:author="Brad Scherer" w:date="2017-06-21T00:15:00Z">
        <w:r w:rsidRPr="00F67891">
          <w:rPr>
            <w:rFonts w:asciiTheme="minorHAnsi" w:eastAsia="Calibri" w:hAnsiTheme="minorHAnsi" w:cs="Calibri"/>
            <w:noProof/>
            <w:color w:val="000000" w:themeColor="text1"/>
            <w:rPrChange w:id="3606" w:author="Unknown">
              <w:rPr>
                <w:noProof/>
              </w:rPr>
            </w:rPrChange>
          </w:rPr>
          <w:lastRenderedPageBreak/>
          <w:drawing>
            <wp:inline distT="0" distB="0" distL="0" distR="0" wp14:anchorId="48BF3EFD" wp14:editId="39DD5925">
              <wp:extent cx="5943600" cy="3335020"/>
              <wp:effectExtent l="0" t="0" r="0" b="0"/>
              <wp:docPr id="520866755" name="Picture 52086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35020"/>
                      </a:xfrm>
                      <a:prstGeom prst="rect">
                        <a:avLst/>
                      </a:prstGeom>
                    </pic:spPr>
                  </pic:pic>
                </a:graphicData>
              </a:graphic>
            </wp:inline>
          </w:drawing>
        </w:r>
      </w:ins>
    </w:p>
    <w:p w14:paraId="603C795A" w14:textId="77777777" w:rsidR="00F67891" w:rsidRDefault="00F67891">
      <w:pPr>
        <w:rPr>
          <w:ins w:id="3607" w:author="Brad Scherer" w:date="2017-06-21T00:16:00Z"/>
          <w:rFonts w:asciiTheme="minorHAnsi" w:hAnsiTheme="minorHAnsi"/>
          <w:color w:val="000000" w:themeColor="text1"/>
        </w:rPr>
        <w:pPrChange w:id="3608" w:author="Brad Scherer [2]" w:date="2017-06-06T01:09:00Z">
          <w:pPr>
            <w:pStyle w:val="ListParagraph"/>
          </w:pPr>
        </w:pPrChange>
      </w:pPr>
    </w:p>
    <w:p w14:paraId="0B086E61" w14:textId="77777777" w:rsidR="00F67891" w:rsidRDefault="00F67891">
      <w:pPr>
        <w:rPr>
          <w:ins w:id="3609" w:author="Brad Scherer" w:date="2017-06-21T00:16:00Z"/>
          <w:rFonts w:asciiTheme="minorHAnsi" w:hAnsiTheme="minorHAnsi"/>
          <w:color w:val="000000" w:themeColor="text1"/>
        </w:rPr>
        <w:pPrChange w:id="3610" w:author="Brad Scherer [2]" w:date="2017-06-06T01:09:00Z">
          <w:pPr>
            <w:pStyle w:val="ListParagraph"/>
          </w:pPr>
        </w:pPrChange>
      </w:pPr>
    </w:p>
    <w:p w14:paraId="5D7F3C4E" w14:textId="199DFA63" w:rsidR="00F67891" w:rsidRDefault="00F67891">
      <w:pPr>
        <w:pStyle w:val="ListParagraph"/>
        <w:numPr>
          <w:ilvl w:val="0"/>
          <w:numId w:val="72"/>
        </w:numPr>
        <w:rPr>
          <w:ins w:id="3611" w:author="Brad Scherer" w:date="2017-06-21T00:17:00Z"/>
          <w:rFonts w:asciiTheme="minorHAnsi" w:eastAsia="Calibri" w:hAnsiTheme="minorHAnsi" w:cs="Calibri"/>
          <w:color w:val="000000" w:themeColor="text1"/>
        </w:rPr>
        <w:pPrChange w:id="3612" w:author="Brad Scherer" w:date="2017-06-21T00:16:00Z">
          <w:pPr>
            <w:pStyle w:val="ListParagraph"/>
            <w:numPr>
              <w:numId w:val="73"/>
            </w:numPr>
            <w:ind w:hanging="360"/>
          </w:pPr>
        </w:pPrChange>
      </w:pPr>
      <w:ins w:id="3613" w:author="Brad Scherer" w:date="2017-06-21T00:16:00Z">
        <w:r w:rsidRPr="00F67891">
          <w:rPr>
            <w:rFonts w:asciiTheme="minorHAnsi" w:eastAsia="Calibri" w:hAnsiTheme="minorHAnsi" w:cs="Calibri"/>
            <w:color w:val="000000" w:themeColor="text1"/>
            <w:rPrChange w:id="3614" w:author="Brad Scherer" w:date="2017-06-21T00:16:00Z">
              <w:rPr/>
            </w:rPrChange>
          </w:rPr>
          <w:t xml:space="preserve">Click the </w:t>
        </w:r>
        <w:r w:rsidRPr="00F67891">
          <w:rPr>
            <w:rFonts w:asciiTheme="minorHAnsi" w:eastAsia="Calibri" w:hAnsiTheme="minorHAnsi" w:cs="Calibri"/>
            <w:b/>
            <w:color w:val="000000" w:themeColor="text1"/>
            <w:rPrChange w:id="3615" w:author="Brad Scherer" w:date="2017-06-21T00:16:00Z">
              <w:rPr>
                <w:b/>
              </w:rPr>
            </w:rPrChange>
          </w:rPr>
          <w:t>“</w:t>
        </w:r>
        <w:r w:rsidRPr="00F67891">
          <w:rPr>
            <w:rFonts w:asciiTheme="minorHAnsi" w:eastAsia="Calibri" w:hAnsiTheme="minorHAnsi" w:cs="Calibri"/>
            <w:b/>
            <w:color w:val="000000" w:themeColor="text1"/>
          </w:rPr>
          <w:t>URL Latencies</w:t>
        </w:r>
        <w:r w:rsidRPr="00F67891">
          <w:rPr>
            <w:rFonts w:asciiTheme="minorHAnsi" w:eastAsia="Calibri" w:hAnsiTheme="minorHAnsi" w:cs="Calibri"/>
            <w:b/>
            <w:color w:val="000000" w:themeColor="text1"/>
            <w:rPrChange w:id="3616" w:author="Brad Scherer" w:date="2017-06-21T00:16:00Z">
              <w:rPr>
                <w:b/>
              </w:rPr>
            </w:rPrChange>
          </w:rPr>
          <w:t>”</w:t>
        </w:r>
        <w:r w:rsidRPr="00F67891">
          <w:rPr>
            <w:rFonts w:asciiTheme="minorHAnsi" w:eastAsia="Calibri" w:hAnsiTheme="minorHAnsi" w:cs="Calibri"/>
            <w:color w:val="000000" w:themeColor="text1"/>
            <w:rPrChange w:id="3617" w:author="Brad Scherer" w:date="2017-06-21T00:16:00Z">
              <w:rPr/>
            </w:rPrChange>
          </w:rPr>
          <w:t xml:space="preserve"> tab at the top and review the graphs available to you. </w:t>
        </w:r>
      </w:ins>
    </w:p>
    <w:p w14:paraId="225328D7" w14:textId="525402FE" w:rsidR="00F67891" w:rsidRDefault="00F67891">
      <w:pPr>
        <w:rPr>
          <w:ins w:id="3618" w:author="Brad Scherer" w:date="2017-06-21T00:17:00Z"/>
          <w:rFonts w:asciiTheme="minorHAnsi" w:eastAsia="Calibri" w:hAnsiTheme="minorHAnsi" w:cs="Calibri"/>
          <w:color w:val="000000" w:themeColor="text1"/>
        </w:rPr>
        <w:pPrChange w:id="3619" w:author="Brad Scherer" w:date="2017-06-21T00:17:00Z">
          <w:pPr>
            <w:pStyle w:val="ListParagraph"/>
            <w:numPr>
              <w:numId w:val="73"/>
            </w:numPr>
            <w:ind w:hanging="360"/>
          </w:pPr>
        </w:pPrChange>
      </w:pPr>
      <w:ins w:id="3620" w:author="Brad Scherer" w:date="2017-06-21T00:17:00Z">
        <w:r w:rsidRPr="00F67891">
          <w:rPr>
            <w:rFonts w:asciiTheme="minorHAnsi" w:eastAsia="Calibri" w:hAnsiTheme="minorHAnsi" w:cs="Calibri"/>
            <w:noProof/>
            <w:color w:val="000000" w:themeColor="text1"/>
            <w:rPrChange w:id="3621" w:author="Unknown">
              <w:rPr>
                <w:noProof/>
              </w:rPr>
            </w:rPrChange>
          </w:rPr>
          <w:drawing>
            <wp:inline distT="0" distB="0" distL="0" distR="0" wp14:anchorId="7C039B31" wp14:editId="79F7425A">
              <wp:extent cx="5943600" cy="3371850"/>
              <wp:effectExtent l="0" t="0" r="0" b="6350"/>
              <wp:docPr id="520866756" name="Picture 52086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71850"/>
                      </a:xfrm>
                      <a:prstGeom prst="rect">
                        <a:avLst/>
                      </a:prstGeom>
                    </pic:spPr>
                  </pic:pic>
                </a:graphicData>
              </a:graphic>
            </wp:inline>
          </w:drawing>
        </w:r>
      </w:ins>
    </w:p>
    <w:p w14:paraId="32050297" w14:textId="77777777" w:rsidR="00F67891" w:rsidRDefault="00F67891">
      <w:pPr>
        <w:rPr>
          <w:ins w:id="3622" w:author="Brad Scherer" w:date="2017-06-21T00:17:00Z"/>
          <w:rFonts w:asciiTheme="minorHAnsi" w:eastAsia="Calibri" w:hAnsiTheme="minorHAnsi" w:cs="Calibri"/>
          <w:color w:val="000000" w:themeColor="text1"/>
        </w:rPr>
        <w:pPrChange w:id="3623" w:author="Brad Scherer" w:date="2017-06-21T00:17:00Z">
          <w:pPr>
            <w:pStyle w:val="ListParagraph"/>
            <w:numPr>
              <w:numId w:val="73"/>
            </w:numPr>
            <w:ind w:hanging="360"/>
          </w:pPr>
        </w:pPrChange>
      </w:pPr>
    </w:p>
    <w:p w14:paraId="0A28C5BC" w14:textId="7DC82230" w:rsidR="00F67891" w:rsidRDefault="00F67891">
      <w:pPr>
        <w:pStyle w:val="ListParagraph"/>
        <w:numPr>
          <w:ilvl w:val="0"/>
          <w:numId w:val="72"/>
        </w:numPr>
        <w:rPr>
          <w:ins w:id="3624" w:author="Brad Scherer" w:date="2017-06-21T00:18:00Z"/>
          <w:rFonts w:asciiTheme="minorHAnsi" w:eastAsia="Calibri" w:hAnsiTheme="minorHAnsi" w:cs="Calibri"/>
          <w:color w:val="000000" w:themeColor="text1"/>
        </w:rPr>
        <w:pPrChange w:id="3625" w:author="Brad Scherer" w:date="2017-06-21T00:18:00Z">
          <w:pPr>
            <w:pStyle w:val="ListParagraph"/>
            <w:numPr>
              <w:numId w:val="74"/>
            </w:numPr>
            <w:ind w:hanging="360"/>
          </w:pPr>
        </w:pPrChange>
      </w:pPr>
      <w:ins w:id="3626" w:author="Brad Scherer" w:date="2017-06-21T00:17:00Z">
        <w:r w:rsidRPr="00F67891">
          <w:rPr>
            <w:rFonts w:asciiTheme="minorHAnsi" w:eastAsia="Calibri" w:hAnsiTheme="minorHAnsi" w:cs="Calibri"/>
            <w:color w:val="000000" w:themeColor="text1"/>
            <w:rPrChange w:id="3627" w:author="Brad Scherer" w:date="2017-06-21T00:18:00Z">
              <w:rPr/>
            </w:rPrChange>
          </w:rPr>
          <w:t xml:space="preserve">Click the </w:t>
        </w:r>
        <w:r w:rsidRPr="00F67891">
          <w:rPr>
            <w:rFonts w:asciiTheme="minorHAnsi" w:eastAsia="Calibri" w:hAnsiTheme="minorHAnsi" w:cs="Calibri"/>
            <w:b/>
            <w:color w:val="000000" w:themeColor="text1"/>
            <w:rPrChange w:id="3628" w:author="Brad Scherer" w:date="2017-06-21T00:18:00Z">
              <w:rPr>
                <w:b/>
              </w:rPr>
            </w:rPrChange>
          </w:rPr>
          <w:t>“Custom Page”</w:t>
        </w:r>
        <w:r w:rsidRPr="00F67891">
          <w:rPr>
            <w:rFonts w:asciiTheme="minorHAnsi" w:eastAsia="Calibri" w:hAnsiTheme="minorHAnsi" w:cs="Calibri"/>
            <w:color w:val="000000" w:themeColor="text1"/>
            <w:rPrChange w:id="3629" w:author="Brad Scherer" w:date="2017-06-21T00:18:00Z">
              <w:rPr/>
            </w:rPrChange>
          </w:rPr>
          <w:t xml:space="preserve"> tab at the top and review the graphs available to you. </w:t>
        </w:r>
      </w:ins>
    </w:p>
    <w:p w14:paraId="670D1F4F" w14:textId="1E02E217" w:rsidR="00F67891" w:rsidRDefault="00F67891">
      <w:pPr>
        <w:pStyle w:val="ListParagraph"/>
        <w:rPr>
          <w:ins w:id="3630" w:author="Brad Scherer" w:date="2017-06-21T00:18:00Z"/>
          <w:rFonts w:asciiTheme="minorHAnsi" w:eastAsia="Calibri" w:hAnsiTheme="minorHAnsi" w:cs="Calibri"/>
          <w:color w:val="000000" w:themeColor="text1"/>
        </w:rPr>
        <w:pPrChange w:id="3631" w:author="Brad Scherer" w:date="2017-06-21T00:18:00Z">
          <w:pPr>
            <w:pStyle w:val="ListParagraph"/>
            <w:numPr>
              <w:numId w:val="74"/>
            </w:numPr>
            <w:ind w:hanging="360"/>
          </w:pPr>
        </w:pPrChange>
      </w:pPr>
      <w:ins w:id="3632" w:author="Brad Scherer" w:date="2017-06-21T00:18:00Z">
        <w:r>
          <w:rPr>
            <w:rFonts w:asciiTheme="minorHAnsi" w:eastAsia="Calibri" w:hAnsiTheme="minorHAnsi" w:cs="Calibri"/>
            <w:color w:val="000000" w:themeColor="text1"/>
          </w:rPr>
          <w:t xml:space="preserve">Please feel free to </w:t>
        </w:r>
      </w:ins>
      <w:ins w:id="3633" w:author="Brad Scherer" w:date="2017-06-21T00:19:00Z">
        <w:r>
          <w:rPr>
            <w:rFonts w:asciiTheme="minorHAnsi" w:eastAsia="Calibri" w:hAnsiTheme="minorHAnsi" w:cs="Calibri"/>
            <w:color w:val="000000" w:themeColor="text1"/>
          </w:rPr>
          <w:t xml:space="preserve">add widgets and/or </w:t>
        </w:r>
      </w:ins>
      <w:ins w:id="3634" w:author="Brad Scherer" w:date="2017-06-21T00:18:00Z">
        <w:r>
          <w:rPr>
            <w:rFonts w:asciiTheme="minorHAnsi" w:eastAsia="Calibri" w:hAnsiTheme="minorHAnsi" w:cs="Calibri"/>
            <w:color w:val="000000" w:themeColor="text1"/>
          </w:rPr>
          <w:t xml:space="preserve">explore the </w:t>
        </w:r>
      </w:ins>
      <w:ins w:id="3635" w:author="Brad Scherer" w:date="2017-06-21T00:19:00Z">
        <w:r>
          <w:rPr>
            <w:rFonts w:asciiTheme="minorHAnsi" w:eastAsia="Calibri" w:hAnsiTheme="minorHAnsi" w:cs="Calibri"/>
            <w:color w:val="000000" w:themeColor="text1"/>
          </w:rPr>
          <w:t xml:space="preserve">ASM </w:t>
        </w:r>
      </w:ins>
      <w:ins w:id="3636" w:author="Brad Scherer" w:date="2017-06-21T00:18:00Z">
        <w:r>
          <w:rPr>
            <w:rFonts w:asciiTheme="minorHAnsi" w:eastAsia="Calibri" w:hAnsiTheme="minorHAnsi" w:cs="Calibri"/>
            <w:color w:val="000000" w:themeColor="text1"/>
          </w:rPr>
          <w:t xml:space="preserve">interface further. </w:t>
        </w:r>
      </w:ins>
    </w:p>
    <w:p w14:paraId="6C883F3E" w14:textId="77777777" w:rsidR="00F67891" w:rsidRDefault="00F67891">
      <w:pPr>
        <w:pStyle w:val="ListParagraph"/>
        <w:rPr>
          <w:ins w:id="3637" w:author="Brad Scherer" w:date="2017-06-21T00:18:00Z"/>
          <w:rFonts w:asciiTheme="minorHAnsi" w:eastAsia="Calibri" w:hAnsiTheme="minorHAnsi" w:cs="Calibri"/>
          <w:color w:val="000000" w:themeColor="text1"/>
        </w:rPr>
        <w:pPrChange w:id="3638" w:author="Brad Scherer" w:date="2017-06-21T00:18:00Z">
          <w:pPr>
            <w:pStyle w:val="ListParagraph"/>
            <w:numPr>
              <w:numId w:val="74"/>
            </w:numPr>
            <w:ind w:hanging="360"/>
          </w:pPr>
        </w:pPrChange>
      </w:pPr>
    </w:p>
    <w:p w14:paraId="5AFDFA04" w14:textId="75E2DF6A" w:rsidR="00F67891" w:rsidRPr="00F67891" w:rsidRDefault="00F67891">
      <w:pPr>
        <w:pStyle w:val="ListParagraph"/>
        <w:rPr>
          <w:ins w:id="3639" w:author="Brad Scherer" w:date="2017-06-21T00:17:00Z"/>
          <w:rFonts w:asciiTheme="minorHAnsi" w:eastAsia="Calibri" w:hAnsiTheme="minorHAnsi" w:cs="Calibri"/>
          <w:color w:val="000000" w:themeColor="text1"/>
          <w:rPrChange w:id="3640" w:author="Brad Scherer" w:date="2017-06-21T00:18:00Z">
            <w:rPr>
              <w:ins w:id="3641" w:author="Brad Scherer" w:date="2017-06-21T00:17:00Z"/>
            </w:rPr>
          </w:rPrChange>
        </w:rPr>
        <w:pPrChange w:id="3642" w:author="Brad Scherer" w:date="2017-06-21T00:18:00Z">
          <w:pPr>
            <w:pStyle w:val="ListParagraph"/>
            <w:numPr>
              <w:numId w:val="74"/>
            </w:numPr>
            <w:ind w:hanging="360"/>
          </w:pPr>
        </w:pPrChange>
      </w:pPr>
      <w:ins w:id="3643" w:author="Brad Scherer" w:date="2017-06-21T00:18:00Z">
        <w:r>
          <w:rPr>
            <w:rFonts w:asciiTheme="minorHAnsi" w:eastAsia="Calibri" w:hAnsiTheme="minorHAnsi" w:cs="Calibri"/>
            <w:color w:val="000000" w:themeColor="text1"/>
          </w:rPr>
          <w:t>This concludes this lab guide!</w:t>
        </w:r>
      </w:ins>
    </w:p>
    <w:p w14:paraId="3FAFF108" w14:textId="34FA70A6" w:rsidR="00F67891" w:rsidRPr="00F67891" w:rsidRDefault="00F67891">
      <w:pPr>
        <w:pStyle w:val="ListParagraph"/>
        <w:rPr>
          <w:ins w:id="3644" w:author="Brad Scherer" w:date="2017-06-21T00:16:00Z"/>
          <w:rFonts w:asciiTheme="minorHAnsi" w:eastAsia="Calibri" w:hAnsiTheme="minorHAnsi" w:cs="Calibri"/>
          <w:color w:val="000000" w:themeColor="text1"/>
          <w:rPrChange w:id="3645" w:author="Brad Scherer" w:date="2017-06-21T00:17:00Z">
            <w:rPr>
              <w:ins w:id="3646" w:author="Brad Scherer" w:date="2017-06-21T00:16:00Z"/>
            </w:rPr>
          </w:rPrChange>
        </w:rPr>
        <w:pPrChange w:id="3647" w:author="Brad Scherer" w:date="2017-06-21T00:17:00Z">
          <w:pPr>
            <w:pStyle w:val="ListParagraph"/>
            <w:numPr>
              <w:numId w:val="73"/>
            </w:numPr>
            <w:ind w:hanging="360"/>
          </w:pPr>
        </w:pPrChange>
      </w:pPr>
    </w:p>
    <w:p w14:paraId="6F8DFFAF" w14:textId="597A024B" w:rsidR="0066767D" w:rsidRPr="00C8699C" w:rsidDel="008A0B9F" w:rsidRDefault="003030C7" w:rsidP="5286993E">
      <w:pPr>
        <w:rPr>
          <w:ins w:id="3648" w:author="Brad Scherer [2]" w:date="2017-06-06T01:27:00Z"/>
          <w:del w:id="3649" w:author="Brad Scherer" w:date="2017-06-21T00:05:00Z"/>
          <w:rFonts w:asciiTheme="minorHAnsi" w:hAnsiTheme="minorHAnsi"/>
          <w:color w:val="000000" w:themeColor="text1"/>
          <w:rPrChange w:id="3650" w:author="Brad Scherer" w:date="2017-06-20T18:44:00Z">
            <w:rPr>
              <w:ins w:id="3651" w:author="Brad Scherer [2]" w:date="2017-06-06T01:27:00Z"/>
              <w:del w:id="3652" w:author="Brad Scherer" w:date="2017-06-21T00:05:00Z"/>
            </w:rPr>
          </w:rPrChange>
        </w:rPr>
      </w:pPr>
      <w:ins w:id="3653" w:author="Brad Scherer [2]" w:date="2017-06-06T01:30:00Z">
        <w:del w:id="3654" w:author="Brad Scherer" w:date="2017-06-21T00:05:00Z">
          <w:r w:rsidRPr="00C8699C" w:rsidDel="008A0B9F">
            <w:rPr>
              <w:rFonts w:asciiTheme="minorHAnsi" w:hAnsiTheme="minorHAnsi"/>
              <w:color w:val="000000" w:themeColor="text1"/>
              <w:rPrChange w:id="3655" w:author="Brad Scherer" w:date="2017-06-20T18:44:00Z">
                <w:rPr/>
              </w:rPrChange>
            </w:rPr>
            <w:delText>Please add a little bit here about exploring the D</w:delText>
          </w:r>
        </w:del>
      </w:ins>
      <w:ins w:id="3656" w:author="Joshua Murray" w:date="2017-06-14T09:22:00Z">
        <w:del w:id="3657" w:author="Brad Scherer" w:date="2017-06-21T00:05:00Z">
          <w:r w:rsidR="00861F02" w:rsidRPr="00C8699C" w:rsidDel="008A0B9F">
            <w:rPr>
              <w:rFonts w:asciiTheme="minorHAnsi" w:hAnsiTheme="minorHAnsi"/>
              <w:color w:val="000000" w:themeColor="text1"/>
              <w:rPrChange w:id="3658" w:author="Brad Scherer" w:date="2017-06-20T18:44:00Z">
                <w:rPr/>
              </w:rPrChange>
            </w:rPr>
            <w:delText>o</w:delText>
          </w:r>
        </w:del>
      </w:ins>
      <w:ins w:id="3659" w:author="Brad Scherer [2]" w:date="2017-06-06T01:30:00Z">
        <w:del w:id="3660" w:author="Brad Scherer" w:date="2017-06-21T00:05:00Z">
          <w:r w:rsidRPr="00C8699C" w:rsidDel="008A0B9F">
            <w:rPr>
              <w:rFonts w:asciiTheme="minorHAnsi" w:hAnsiTheme="minorHAnsi"/>
              <w:color w:val="000000" w:themeColor="text1"/>
              <w:rPrChange w:id="3661" w:author="Brad Scherer" w:date="2017-06-20T18:44:00Z">
                <w:rPr/>
              </w:rPrChange>
            </w:rPr>
            <w:delText xml:space="preserve">OS reporting interface from an HTTP perspective. </w:delText>
          </w:r>
        </w:del>
      </w:ins>
    </w:p>
    <w:p w14:paraId="20B0A935" w14:textId="77777777" w:rsidR="009C4143" w:rsidRPr="00C8699C" w:rsidRDefault="009C4143">
      <w:pPr>
        <w:rPr>
          <w:rFonts w:asciiTheme="minorHAnsi" w:hAnsiTheme="minorHAnsi"/>
          <w:color w:val="000000" w:themeColor="text1"/>
          <w:rPrChange w:id="3662" w:author="Brad Scherer" w:date="2017-06-20T18:44:00Z">
            <w:rPr/>
          </w:rPrChange>
        </w:rPr>
        <w:pPrChange w:id="3663" w:author="Brad Scherer [2]" w:date="2017-06-06T01:09:00Z">
          <w:pPr>
            <w:pStyle w:val="ListParagraph"/>
          </w:pPr>
        </w:pPrChange>
      </w:pPr>
    </w:p>
    <w:sectPr w:rsidR="009C4143" w:rsidRPr="00C8699C" w:rsidSect="005037BF">
      <w:headerReference w:type="default" r:id="rId110"/>
      <w:footerReference w:type="default" r:id="rId111"/>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0" w:author="Jack Fenimore" w:date="2017-06-05T11:45:00Z" w:initials="JF">
    <w:p w14:paraId="08A490EC" w14:textId="558AA6CE" w:rsidR="000D3499" w:rsidRDefault="000D3499">
      <w:pPr>
        <w:pStyle w:val="CommentText"/>
      </w:pPr>
      <w:r>
        <w:rPr>
          <w:rStyle w:val="CommentReference"/>
        </w:rPr>
        <w:annotationRef/>
      </w:r>
      <w:r>
        <w:t xml:space="preserve">Needs updated with </w:t>
      </w:r>
      <w:proofErr w:type="spellStart"/>
      <w:r>
        <w:t>Hackazon</w:t>
      </w:r>
      <w:proofErr w:type="spellEnd"/>
    </w:p>
  </w:comment>
  <w:comment w:id="396" w:author="Jack Fenimore [2]" w:date="2017-06-02T12:17:00Z" w:initials="JF">
    <w:p w14:paraId="3B043C41" w14:textId="067ED4C6" w:rsidR="000D3499" w:rsidRDefault="000D3499">
      <w:pPr>
        <w:pStyle w:val="CommentText"/>
      </w:pPr>
      <w:r>
        <w:rPr>
          <w:rStyle w:val="CommentReference"/>
        </w:rPr>
        <w:annotationRef/>
      </w:r>
      <w:r>
        <w:t xml:space="preserve">I think we are using Fundamental, per </w:t>
      </w:r>
      <w:proofErr w:type="spellStart"/>
      <w:r>
        <w:t>mtg</w:t>
      </w:r>
      <w:proofErr w:type="spellEnd"/>
      <w:r>
        <w:t xml:space="preserve"> notes prior.</w:t>
      </w:r>
    </w:p>
  </w:comment>
  <w:comment w:id="411" w:author="Jack Fenimore" w:date="2017-06-02T14:35:00Z" w:initials="JF">
    <w:p w14:paraId="72F4F87C" w14:textId="4A9AE7E4" w:rsidR="000D3499" w:rsidRDefault="000D3499">
      <w:pPr>
        <w:pStyle w:val="CommentText"/>
      </w:pPr>
      <w:r>
        <w:rPr>
          <w:rStyle w:val="CommentReference"/>
        </w:rPr>
        <w:annotationRef/>
      </w:r>
      <w:r>
        <w:t>Brad: Q&amp;A</w:t>
      </w:r>
    </w:p>
  </w:comment>
  <w:comment w:id="433" w:author="Brad Scherer" w:date="2017-05-31T13:17:00Z" w:initials="BS">
    <w:p w14:paraId="76785FB1" w14:textId="129859DC" w:rsidR="000D3499" w:rsidRDefault="000D3499">
      <w:pPr>
        <w:pStyle w:val="CommentText"/>
      </w:pPr>
      <w:r>
        <w:rPr>
          <w:rStyle w:val="CommentReference"/>
        </w:rPr>
        <w:annotationRef/>
      </w:r>
      <w:r>
        <w:t>NEEDS ALL new screenshots</w:t>
      </w:r>
    </w:p>
    <w:p w14:paraId="34146C5D" w14:textId="228CA40F" w:rsidR="000D3499" w:rsidRDefault="000D3499">
      <w:pPr>
        <w:pStyle w:val="CommentText"/>
      </w:pPr>
      <w:r>
        <w:t xml:space="preserve">*Include Enforcement Mode &amp; Application </w:t>
      </w:r>
      <w:proofErr w:type="spellStart"/>
      <w:r>
        <w:t>Langiuage</w:t>
      </w:r>
      <w:proofErr w:type="spellEnd"/>
      <w:r>
        <w:t xml:space="preserve"> Settings in this screenshot. My first time through it wasn’t clear if I was done with this page…</w:t>
      </w:r>
      <w:proofErr w:type="spellStart"/>
      <w:r>
        <w:t>especiually</w:t>
      </w:r>
      <w:proofErr w:type="spellEnd"/>
      <w:r>
        <w:t xml:space="preserve"> if a user forgets to click on Advanced like I did. </w:t>
      </w:r>
    </w:p>
  </w:comment>
  <w:comment w:id="438" w:author="Brad Scherer" w:date="2017-05-31T13:29:00Z" w:initials="BS">
    <w:p w14:paraId="1FB60D65" w14:textId="17888A45" w:rsidR="000D3499" w:rsidRDefault="000D3499">
      <w:pPr>
        <w:pStyle w:val="CommentText"/>
      </w:pPr>
      <w:r>
        <w:rPr>
          <w:rStyle w:val="CommentReference"/>
        </w:rPr>
        <w:annotationRef/>
      </w:r>
      <w:r>
        <w:t>My making this section a titled section it was natural to think that this was on a new configuration page. Perhaps a bigger screenshot above of all the Advanced settings will help with this.</w:t>
      </w:r>
    </w:p>
  </w:comment>
  <w:comment w:id="447" w:author="Jack Fenimore [2]" w:date="2017-06-02T12:21:00Z" w:initials="JF">
    <w:p w14:paraId="56ACA94A" w14:textId="09B1CF8F" w:rsidR="000D3499" w:rsidRDefault="000D3499">
      <w:pPr>
        <w:pStyle w:val="CommentText"/>
      </w:pPr>
      <w:r>
        <w:rPr>
          <w:rStyle w:val="CommentReference"/>
        </w:rPr>
        <w:annotationRef/>
      </w:r>
      <w:r>
        <w:t>Needs to be set earlier per comment prior</w:t>
      </w:r>
    </w:p>
  </w:comment>
  <w:comment w:id="455" w:author="Jack Fenimore [2]" w:date="2017-06-02T12:22:00Z" w:initials="JF">
    <w:p w14:paraId="05745AB9" w14:textId="0D669ED7" w:rsidR="000D3499" w:rsidRDefault="000D3499">
      <w:pPr>
        <w:pStyle w:val="CommentText"/>
      </w:pPr>
      <w:r>
        <w:rPr>
          <w:rStyle w:val="CommentReference"/>
        </w:rPr>
        <w:annotationRef/>
      </w:r>
      <w:r>
        <w:t xml:space="preserve">Just a thought, but why not let it auto detect.  In my testing that has worked ok. We will need to </w:t>
      </w:r>
      <w:r>
        <w:rPr>
          <w:b/>
        </w:rPr>
        <w:t>add a step</w:t>
      </w:r>
      <w:r>
        <w:t xml:space="preserve"> to accept the detected technologies, probably in this section</w:t>
      </w:r>
    </w:p>
    <w:p w14:paraId="79BBFA7A" w14:textId="77777777" w:rsidR="000D3499" w:rsidRDefault="000D3499">
      <w:pPr>
        <w:pStyle w:val="CommentText"/>
      </w:pPr>
    </w:p>
    <w:p w14:paraId="3B8504F2" w14:textId="77777777" w:rsidR="000D3499" w:rsidRDefault="000D3499">
      <w:pPr>
        <w:pStyle w:val="CommentText"/>
      </w:pPr>
    </w:p>
    <w:p w14:paraId="791B7DAB" w14:textId="595D9FDC" w:rsidR="000D3499" w:rsidRDefault="000D3499">
      <w:pPr>
        <w:pStyle w:val="CommentText"/>
      </w:pPr>
      <w:r>
        <w:t>Agreed</w:t>
      </w:r>
    </w:p>
    <w:p w14:paraId="2EB10D72" w14:textId="77777777" w:rsidR="000D3499" w:rsidRPr="00E7719C" w:rsidRDefault="000D3499">
      <w:pPr>
        <w:pStyle w:val="CommentText"/>
      </w:pPr>
    </w:p>
  </w:comment>
  <w:comment w:id="465" w:author="Jack Fenimore [2]" w:date="2017-06-02T12:22:00Z" w:initials="JF">
    <w:p w14:paraId="1A495AC4" w14:textId="5437E3DD" w:rsidR="000D3499" w:rsidRDefault="000D3499">
      <w:pPr>
        <w:pStyle w:val="CommentText"/>
      </w:pPr>
      <w:r>
        <w:rPr>
          <w:rStyle w:val="CommentReference"/>
        </w:rPr>
        <w:annotationRef/>
      </w:r>
      <w:r>
        <w:t xml:space="preserve">I want to discuss how we are doing this; it may affect other parts of the lab.  Also in manual </w:t>
      </w:r>
      <w:proofErr w:type="gramStart"/>
      <w:r>
        <w:t>mode</w:t>
      </w:r>
      <w:proofErr w:type="gramEnd"/>
      <w:r>
        <w:t xml:space="preserve"> this option is not available at this point</w:t>
      </w:r>
    </w:p>
  </w:comment>
  <w:comment w:id="535" w:author="Brad Scherer" w:date="2017-05-31T13:34:00Z" w:initials="BS">
    <w:p w14:paraId="6342C2F9" w14:textId="3C018DE8" w:rsidR="000D3499" w:rsidRDefault="000D3499">
      <w:pPr>
        <w:pStyle w:val="CommentText"/>
      </w:pPr>
      <w:r>
        <w:rPr>
          <w:rStyle w:val="CommentReference"/>
        </w:rPr>
        <w:annotationRef/>
      </w:r>
      <w:r>
        <w:t>Re-take – naming inconsistency and per manual policy adjustments</w:t>
      </w:r>
    </w:p>
  </w:comment>
  <w:comment w:id="655" w:author="Jack Fenimore" w:date="2017-06-02T14:44:00Z" w:initials="JF">
    <w:p w14:paraId="23109D8F" w14:textId="7B3171A8" w:rsidR="000D3499" w:rsidRDefault="000D3499">
      <w:pPr>
        <w:pStyle w:val="CommentText"/>
      </w:pPr>
      <w:r>
        <w:rPr>
          <w:rStyle w:val="CommentReference"/>
        </w:rPr>
        <w:annotationRef/>
      </w:r>
      <w:r>
        <w:t>! It seems like we have to go and Apply the policy after creation</w:t>
      </w:r>
    </w:p>
  </w:comment>
  <w:comment w:id="844" w:author="Jack Fenimore" w:date="2017-06-02T14:50:00Z" w:initials="JF">
    <w:p w14:paraId="5E4D2661" w14:textId="5DE862DA" w:rsidR="000D3499" w:rsidRDefault="000D3499">
      <w:pPr>
        <w:pStyle w:val="CommentText"/>
      </w:pPr>
      <w:r>
        <w:rPr>
          <w:rStyle w:val="CommentReference"/>
        </w:rPr>
        <w:annotationRef/>
      </w:r>
      <w:r>
        <w:t>Brad: Q&amp;A</w:t>
      </w:r>
    </w:p>
  </w:comment>
  <w:comment w:id="861" w:author="Brad Scherer" w:date="2017-05-31T15:50:00Z" w:initials="BS">
    <w:p w14:paraId="52D7055F" w14:textId="017F0DEB" w:rsidR="000D3499" w:rsidRDefault="000D3499">
      <w:pPr>
        <w:pStyle w:val="CommentText"/>
      </w:pPr>
      <w:r>
        <w:rPr>
          <w:rStyle w:val="CommentReference"/>
        </w:rPr>
        <w:annotationRef/>
      </w:r>
      <w:r>
        <w:t>With what?</w:t>
      </w:r>
    </w:p>
  </w:comment>
  <w:comment w:id="877" w:author="Brad Scherer" w:date="2017-05-31T15:51:00Z" w:initials="BS">
    <w:p w14:paraId="618D0481" w14:textId="0A70E392" w:rsidR="000D3499" w:rsidRDefault="000D3499">
      <w:pPr>
        <w:pStyle w:val="CommentText"/>
      </w:pPr>
      <w:r>
        <w:rPr>
          <w:rStyle w:val="CommentReference"/>
        </w:rPr>
        <w:annotationRef/>
      </w:r>
      <w:r>
        <w:t>Correct - remove</w:t>
      </w:r>
    </w:p>
  </w:comment>
  <w:comment w:id="1079" w:author="Brad Scherer" w:date="2017-05-31T15:59:00Z" w:initials="BS">
    <w:p w14:paraId="480A19A0" w14:textId="1BEF7877" w:rsidR="000D3499" w:rsidRDefault="000D3499">
      <w:pPr>
        <w:pStyle w:val="CommentText"/>
      </w:pPr>
      <w:r>
        <w:rPr>
          <w:rStyle w:val="CommentReference"/>
        </w:rPr>
        <w:annotationRef/>
      </w:r>
      <w:r>
        <w:t>Insert commentary and screenshot of expected output. I got the application home page code. Wasn’t sure if that is what I was supposed to get or not</w:t>
      </w:r>
      <w:proofErr w:type="gramStart"/>
      <w:r>
        <w:t>….although</w:t>
      </w:r>
      <w:proofErr w:type="gramEnd"/>
      <w:r>
        <w:t xml:space="preserve"> I really do know and it is…you know?</w:t>
      </w:r>
    </w:p>
  </w:comment>
  <w:comment w:id="1133" w:author="Brad Scherer" w:date="2017-06-02T13:46:00Z" w:initials="BS">
    <w:p w14:paraId="0000BA34" w14:textId="282B3E8B" w:rsidR="000D3499" w:rsidRDefault="000D3499">
      <w:pPr>
        <w:pStyle w:val="CommentText"/>
      </w:pPr>
      <w:r>
        <w:rPr>
          <w:rStyle w:val="CommentReference"/>
        </w:rPr>
        <w:annotationRef/>
      </w:r>
      <w:r>
        <w:t>Add highlighting to action buttons “illegal request”</w:t>
      </w:r>
    </w:p>
  </w:comment>
  <w:comment w:id="1168" w:author="Brad Scherer" w:date="2017-06-02T13:48:00Z" w:initials="BS">
    <w:p w14:paraId="411320BB" w14:textId="25E112EC" w:rsidR="000D3499" w:rsidRDefault="000D3499">
      <w:pPr>
        <w:pStyle w:val="CommentText"/>
      </w:pPr>
      <w:r>
        <w:rPr>
          <w:rStyle w:val="CommentReference"/>
        </w:rPr>
        <w:annotationRef/>
      </w:r>
      <w:r>
        <w:t xml:space="preserve"> WILL merge all lab questions into presentation guide lab overview. </w:t>
      </w:r>
    </w:p>
  </w:comment>
  <w:comment w:id="1215" w:author="Brad Scherer" w:date="2017-05-31T16:14:00Z" w:initials="BS">
    <w:p w14:paraId="6D573CA9" w14:textId="417EB37F" w:rsidR="000D3499" w:rsidRDefault="000D3499">
      <w:pPr>
        <w:pStyle w:val="CommentText"/>
      </w:pPr>
      <w:r>
        <w:rPr>
          <w:rStyle w:val="CommentReference"/>
        </w:rPr>
        <w:annotationRef/>
      </w:r>
      <w:r>
        <w:t xml:space="preserve">Didn’t work for me…I still get the page code. </w:t>
      </w:r>
    </w:p>
  </w:comment>
  <w:comment w:id="1229" w:author="Jack Fenimore [2]" w:date="2017-06-02T12:51:00Z" w:initials="JF">
    <w:p w14:paraId="76BB088D" w14:textId="4E56E70D" w:rsidR="000D3499" w:rsidRDefault="000D3499">
      <w:pPr>
        <w:pStyle w:val="CommentText"/>
      </w:pPr>
      <w:r>
        <w:rPr>
          <w:rStyle w:val="CommentReference"/>
        </w:rPr>
        <w:annotationRef/>
      </w:r>
      <w:r>
        <w:t>This is due to the initial policy settings, please see previous comment in lab 1.</w:t>
      </w:r>
    </w:p>
  </w:comment>
  <w:comment w:id="1381" w:author="Brad Scherer" w:date="2017-06-02T13:52:00Z" w:initials="BS">
    <w:p w14:paraId="09E9E938" w14:textId="62D2E2A2" w:rsidR="000D3499" w:rsidRDefault="000D3499">
      <w:pPr>
        <w:pStyle w:val="CommentText"/>
      </w:pPr>
      <w:r>
        <w:rPr>
          <w:rStyle w:val="CommentReference"/>
        </w:rPr>
        <w:annotationRef/>
      </w:r>
      <w:r>
        <w:t>naming</w:t>
      </w:r>
    </w:p>
  </w:comment>
  <w:comment w:id="1420" w:author="Brad Scherer" w:date="2017-06-02T13:53:00Z" w:initials="BS">
    <w:p w14:paraId="33DEE1AC" w14:textId="064FC768" w:rsidR="000D3499" w:rsidRDefault="000D3499">
      <w:pPr>
        <w:pStyle w:val="CommentText"/>
      </w:pPr>
      <w:r>
        <w:rPr>
          <w:rStyle w:val="CommentReference"/>
        </w:rPr>
        <w:annotationRef/>
      </w:r>
      <w:r>
        <w:t>Q&amp;A</w:t>
      </w:r>
      <w:r>
        <w:br/>
      </w:r>
    </w:p>
  </w:comment>
  <w:comment w:id="1446" w:author="Jack Fenimore [2]" w:date="2017-05-22T15:11:00Z" w:initials="JF">
    <w:p w14:paraId="0B0C8DDA" w14:textId="3EF1C7C2" w:rsidR="000D3499" w:rsidRDefault="000D3499">
      <w:pPr>
        <w:pStyle w:val="CommentText"/>
      </w:pPr>
      <w:r>
        <w:rPr>
          <w:rStyle w:val="CommentReference"/>
        </w:rPr>
        <w:annotationRef/>
      </w:r>
      <w:r>
        <w:t>2147 and 2476 are the sigs that fire</w:t>
      </w:r>
    </w:p>
  </w:comment>
  <w:comment w:id="1455" w:author="Brad Scherer" w:date="2017-06-02T13:53:00Z" w:initials="BS">
    <w:p w14:paraId="7D735A9B" w14:textId="2819E1A1" w:rsidR="000D3499" w:rsidRDefault="000D3499">
      <w:pPr>
        <w:pStyle w:val="CommentText"/>
      </w:pPr>
      <w:r>
        <w:rPr>
          <w:rStyle w:val="CommentReference"/>
        </w:rPr>
        <w:annotationRef/>
      </w:r>
      <w:r>
        <w:t>Q&amp;A</w:t>
      </w:r>
    </w:p>
  </w:comment>
  <w:comment w:id="1469" w:author="Brad Scherer" w:date="2017-06-02T13:54:00Z" w:initials="BS">
    <w:p w14:paraId="09196589" w14:textId="77777777" w:rsidR="000D3499" w:rsidRDefault="000D3499" w:rsidP="00E870B3">
      <w:pPr>
        <w:pStyle w:val="CommentText"/>
      </w:pPr>
      <w:r>
        <w:rPr>
          <w:rStyle w:val="CommentReference"/>
        </w:rPr>
        <w:annotationRef/>
      </w:r>
      <w:r>
        <w:t>Q&amp;A</w:t>
      </w:r>
    </w:p>
  </w:comment>
  <w:comment w:id="1477" w:author="Brad Scherer" w:date="2017-06-02T13:54:00Z" w:initials="BS">
    <w:p w14:paraId="03F1AF04" w14:textId="7E1A97F6" w:rsidR="000D3499" w:rsidRDefault="000D3499">
      <w:pPr>
        <w:pStyle w:val="CommentText"/>
      </w:pPr>
      <w:r>
        <w:rPr>
          <w:rStyle w:val="CommentReference"/>
        </w:rPr>
        <w:annotationRef/>
      </w:r>
      <w:r>
        <w:t>Q&amp;A</w:t>
      </w:r>
    </w:p>
  </w:comment>
  <w:comment w:id="1482" w:author="Brad Scherer" w:date="2017-06-02T13:54:00Z" w:initials="BS">
    <w:p w14:paraId="3FED4F8D" w14:textId="77777777" w:rsidR="000D3499" w:rsidRDefault="000D3499" w:rsidP="00CD1049">
      <w:pPr>
        <w:pStyle w:val="CommentText"/>
      </w:pPr>
      <w:r>
        <w:rPr>
          <w:rStyle w:val="CommentReference"/>
        </w:rPr>
        <w:annotationRef/>
      </w:r>
      <w:r>
        <w:t>Q&amp;A</w:t>
      </w:r>
    </w:p>
  </w:comment>
  <w:comment w:id="1487" w:author="Brad Scherer" w:date="2017-06-02T13:53:00Z" w:initials="BS">
    <w:p w14:paraId="580C2B9F" w14:textId="77777777" w:rsidR="00411887" w:rsidRDefault="00411887" w:rsidP="00411887">
      <w:pPr>
        <w:pStyle w:val="CommentText"/>
      </w:pPr>
      <w:r>
        <w:rPr>
          <w:rStyle w:val="CommentReference"/>
        </w:rPr>
        <w:annotationRef/>
      </w:r>
      <w:r>
        <w:t>Q&amp;A</w:t>
      </w:r>
    </w:p>
  </w:comment>
  <w:comment w:id="1631" w:author="Jack Fenimore" w:date="2017-06-06T16:45:00Z" w:initials="JF">
    <w:p w14:paraId="77CC5279" w14:textId="77777777" w:rsidR="000D3499" w:rsidRDefault="000D3499" w:rsidP="008615C2">
      <w:pPr>
        <w:pStyle w:val="CommentText"/>
      </w:pPr>
      <w:r>
        <w:rPr>
          <w:rStyle w:val="CommentReference"/>
        </w:rPr>
        <w:annotationRef/>
      </w:r>
      <w:r>
        <w:t>Brad: New Question</w:t>
      </w:r>
    </w:p>
  </w:comment>
  <w:comment w:id="1644" w:author="Jack Fenimore" w:date="2017-06-06T16:45:00Z" w:initials="JF">
    <w:p w14:paraId="19CFFF84" w14:textId="77777777" w:rsidR="000D3499" w:rsidRDefault="000D3499" w:rsidP="00E870B3">
      <w:pPr>
        <w:pStyle w:val="CommentText"/>
      </w:pPr>
      <w:r>
        <w:rPr>
          <w:rStyle w:val="CommentReference"/>
        </w:rPr>
        <w:annotationRef/>
      </w:r>
      <w:r>
        <w:t>Brad: New Question</w:t>
      </w:r>
    </w:p>
  </w:comment>
  <w:comment w:id="1737" w:author="Brad Scherer" w:date="2017-06-02T13:59:00Z" w:initials="BS">
    <w:p w14:paraId="16F0877D" w14:textId="738BFBEE" w:rsidR="000D3499" w:rsidRDefault="000D3499">
      <w:pPr>
        <w:pStyle w:val="CommentText"/>
      </w:pPr>
      <w:r>
        <w:rPr>
          <w:rStyle w:val="CommentReference"/>
        </w:rPr>
        <w:annotationRef/>
      </w:r>
      <w:r>
        <w:t xml:space="preserve">new screenshot </w:t>
      </w:r>
      <w:proofErr w:type="gramStart"/>
      <w:r>
        <w:t>maybe..?</w:t>
      </w:r>
      <w:proofErr w:type="gramEnd"/>
      <w:r>
        <w:t>?</w:t>
      </w:r>
    </w:p>
  </w:comment>
  <w:comment w:id="3066" w:author="Chad Jenison" w:date="2017-06-09T15:34:00Z" w:initials="CJ">
    <w:p w14:paraId="0E0B6C31" w14:textId="47C9C84E" w:rsidR="000D3499" w:rsidRDefault="000D3499">
      <w:pPr>
        <w:pStyle w:val="CommentText"/>
      </w:pPr>
      <w:r>
        <w:rPr>
          <w:rStyle w:val="CommentReference"/>
        </w:rPr>
        <w:annotationRef/>
      </w:r>
      <w:r>
        <w:t>LOOKS LIKE THE DOCUMENT DIDN'T GET COMPLETED FROM HERE ONWARD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A490EC" w15:done="0"/>
  <w15:commentEx w15:paraId="3B043C41" w15:done="0"/>
  <w15:commentEx w15:paraId="72F4F87C" w15:done="0"/>
  <w15:commentEx w15:paraId="34146C5D" w15:done="0"/>
  <w15:commentEx w15:paraId="1FB60D65" w15:done="0"/>
  <w15:commentEx w15:paraId="56ACA94A" w15:done="0"/>
  <w15:commentEx w15:paraId="2EB10D72" w15:done="0"/>
  <w15:commentEx w15:paraId="1A495AC4" w15:done="0"/>
  <w15:commentEx w15:paraId="6342C2F9" w15:done="0"/>
  <w15:commentEx w15:paraId="23109D8F" w15:done="0"/>
  <w15:commentEx w15:paraId="5E4D2661" w15:done="0"/>
  <w15:commentEx w15:paraId="52D7055F" w15:done="0"/>
  <w15:commentEx w15:paraId="618D0481" w15:done="0"/>
  <w15:commentEx w15:paraId="480A19A0" w15:done="0"/>
  <w15:commentEx w15:paraId="0000BA34" w15:done="0"/>
  <w15:commentEx w15:paraId="411320BB" w15:done="0"/>
  <w15:commentEx w15:paraId="6D573CA9" w15:done="0"/>
  <w15:commentEx w15:paraId="76BB088D" w15:done="0"/>
  <w15:commentEx w15:paraId="09E9E938" w15:done="0"/>
  <w15:commentEx w15:paraId="33DEE1AC" w15:done="0"/>
  <w15:commentEx w15:paraId="0B0C8DDA" w15:done="0"/>
  <w15:commentEx w15:paraId="7D735A9B" w15:done="0"/>
  <w15:commentEx w15:paraId="09196589" w15:done="0"/>
  <w15:commentEx w15:paraId="03F1AF04" w15:done="0"/>
  <w15:commentEx w15:paraId="3FED4F8D" w15:done="0"/>
  <w15:commentEx w15:paraId="580C2B9F" w15:done="0"/>
  <w15:commentEx w15:paraId="77CC5279" w15:done="0"/>
  <w15:commentEx w15:paraId="19CFFF84" w15:done="0"/>
  <w15:commentEx w15:paraId="16F0877D" w15:done="0"/>
  <w15:commentEx w15:paraId="0E0B6C3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DCB83" w14:textId="77777777" w:rsidR="001F3039" w:rsidRDefault="001F3039" w:rsidP="006D717D">
      <w:r>
        <w:separator/>
      </w:r>
    </w:p>
  </w:endnote>
  <w:endnote w:type="continuationSeparator" w:id="0">
    <w:p w14:paraId="0D77E44B" w14:textId="77777777" w:rsidR="001F3039" w:rsidRDefault="001F3039" w:rsidP="006D717D">
      <w:r>
        <w:continuationSeparator/>
      </w:r>
    </w:p>
  </w:endnote>
  <w:endnote w:type="continuationNotice" w:id="1">
    <w:p w14:paraId="321C0873" w14:textId="77777777" w:rsidR="001F3039" w:rsidRDefault="001F3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auto"/>
    <w:pitch w:val="variable"/>
    <w:sig w:usb0="A00002AF" w:usb1="400078FB" w:usb2="00000000" w:usb3="00000000" w:csb0="0000009F" w:csb1="00000000"/>
  </w:font>
  <w:font w:name="Verdana">
    <w:panose1 w:val="020B0604030504040204"/>
    <w:charset w:val="4D"/>
    <w:family w:val="roman"/>
    <w:notTrueType/>
    <w:pitch w:val="variable"/>
    <w:sig w:usb0="00000003" w:usb1="00000000" w:usb2="00000000" w:usb3="00000000" w:csb0="00000001"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1A8D" w14:textId="2AF88462" w:rsidR="000D3499" w:rsidRDefault="000D3499" w:rsidP="00693882">
    <w:pPr>
      <w:pStyle w:val="Footer"/>
      <w:jc w:val="right"/>
    </w:pPr>
    <w:del w:id="3665" w:author="Brad Scherer" w:date="2017-05-31T13:23:00Z">
      <w:r w:rsidDel="00591C3B">
        <w:delText>Brad is awesome -</w:delText>
      </w:r>
    </w:del>
    <w:r>
      <w:t xml:space="preserve"> </w:t>
    </w:r>
    <w:sdt>
      <w:sdtPr>
        <w:id w:val="-2105566205"/>
        <w:docPartObj>
          <w:docPartGallery w:val="Page Numbers (Bottom of Page)"/>
          <w:docPartUnique/>
        </w:docPartObj>
      </w:sdtPr>
      <w:sdtEndPr/>
      <w:sdtContent>
        <w:sdt>
          <w:sdtPr>
            <w:id w:val="860082579"/>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EA6601">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A6601">
              <w:rPr>
                <w:b/>
                <w:bCs/>
                <w:noProof/>
              </w:rPr>
              <w:t>46</w:t>
            </w:r>
            <w:r>
              <w:rPr>
                <w:b/>
                <w:bCs/>
                <w:sz w:val="24"/>
                <w:szCs w:val="24"/>
              </w:rPr>
              <w:fldChar w:fldCharType="end"/>
            </w:r>
          </w:sdtContent>
        </w:sdt>
      </w:sdtContent>
    </w:sdt>
  </w:p>
  <w:p w14:paraId="6A6628D2" w14:textId="77777777" w:rsidR="000D3499" w:rsidRDefault="000D349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982333" w14:textId="77777777" w:rsidR="001F3039" w:rsidRDefault="001F3039" w:rsidP="006D717D">
      <w:r>
        <w:separator/>
      </w:r>
    </w:p>
  </w:footnote>
  <w:footnote w:type="continuationSeparator" w:id="0">
    <w:p w14:paraId="32B9A948" w14:textId="77777777" w:rsidR="001F3039" w:rsidRDefault="001F3039" w:rsidP="006D717D">
      <w:r>
        <w:continuationSeparator/>
      </w:r>
    </w:p>
  </w:footnote>
  <w:footnote w:type="continuationNotice" w:id="1">
    <w:p w14:paraId="713E138A" w14:textId="77777777" w:rsidR="001F3039" w:rsidRDefault="001F303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0F405" w14:textId="5A9208AA" w:rsidR="000D3499" w:rsidRPr="007E23C4" w:rsidRDefault="000D3499">
    <w:pPr>
      <w:spacing w:before="60"/>
      <w:ind w:left="1260" w:hanging="270"/>
      <w:jc w:val="right"/>
      <w:rPr>
        <w:rFonts w:asciiTheme="minorHAnsi" w:hAnsiTheme="minorHAnsi"/>
        <w:sz w:val="20"/>
        <w:szCs w:val="20"/>
      </w:rPr>
      <w:pPrChange w:id="3664" w:author="Chad Jenison" w:date="2017-06-07T16:56:00Z">
        <w:pPr>
          <w:ind w:left="1260" w:hanging="270"/>
          <w:jc w:val="right"/>
        </w:pPr>
      </w:pPrChange>
    </w:pPr>
    <w:r w:rsidRPr="5286993E">
      <w:rPr>
        <w:rFonts w:asciiTheme="minorHAnsi" w:hAnsiTheme="minorHAnsi"/>
        <w:sz w:val="20"/>
        <w:szCs w:val="20"/>
      </w:rPr>
      <w:t>Lab 1: Lab Network Overview</w:t>
    </w:r>
  </w:p>
  <w:p w14:paraId="6D558DD5" w14:textId="77777777" w:rsidR="000D3499" w:rsidRDefault="000D349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1CCAF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770AC3"/>
    <w:multiLevelType w:val="hybridMultilevel"/>
    <w:tmpl w:val="2932E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F6042F"/>
    <w:multiLevelType w:val="hybridMultilevel"/>
    <w:tmpl w:val="72908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837B5"/>
    <w:multiLevelType w:val="hybridMultilevel"/>
    <w:tmpl w:val="08B0A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18727F"/>
    <w:multiLevelType w:val="multilevel"/>
    <w:tmpl w:val="8FBEF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D05DBC"/>
    <w:multiLevelType w:val="hybridMultilevel"/>
    <w:tmpl w:val="08B0A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031049"/>
    <w:multiLevelType w:val="hybridMultilevel"/>
    <w:tmpl w:val="4B36C75E"/>
    <w:lvl w:ilvl="0" w:tplc="1CE4DBE4">
      <w:start w:val="1"/>
      <w:numFmt w:val="decimal"/>
      <w:lvlText w:val="%1."/>
      <w:lvlJc w:val="left"/>
      <w:pPr>
        <w:ind w:left="1080" w:hanging="360"/>
      </w:pPr>
      <w:rPr>
        <w:rFonts w:ascii="Calibri" w:eastAsia="Calibri" w:hAnsi="Calibri" w:cs="Calibri" w:hint="default"/>
        <w:color w:val="FFFFFF" w:themeColor="background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6936C3"/>
    <w:multiLevelType w:val="multilevel"/>
    <w:tmpl w:val="3A1C9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B60658"/>
    <w:multiLevelType w:val="multilevel"/>
    <w:tmpl w:val="3DC893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88744D"/>
    <w:multiLevelType w:val="hybridMultilevel"/>
    <w:tmpl w:val="1200F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166167"/>
    <w:multiLevelType w:val="hybridMultilevel"/>
    <w:tmpl w:val="0C882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A375EF1"/>
    <w:multiLevelType w:val="hybridMultilevel"/>
    <w:tmpl w:val="FE886CF8"/>
    <w:lvl w:ilvl="0" w:tplc="5218C38A">
      <w:start w:val="1"/>
      <w:numFmt w:val="bullet"/>
      <w:pStyle w:val="BulletedPoint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BC0136"/>
    <w:multiLevelType w:val="hybridMultilevel"/>
    <w:tmpl w:val="E4286144"/>
    <w:lvl w:ilvl="0" w:tplc="CA14F42E">
      <w:start w:val="1"/>
      <w:numFmt w:val="decimal"/>
      <w:lvlText w:val="%1."/>
      <w:lvlJc w:val="left"/>
      <w:pPr>
        <w:ind w:left="1440" w:hanging="720"/>
      </w:pPr>
      <w:rPr>
        <w:rFonts w:hint="default"/>
        <w:sz w:val="22"/>
        <w:szCs w:val="22"/>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nsid w:val="23A4022B"/>
    <w:multiLevelType w:val="hybridMultilevel"/>
    <w:tmpl w:val="F370CD0A"/>
    <w:lvl w:ilvl="0" w:tplc="920448B2">
      <w:start w:val="1"/>
      <w:numFmt w:val="decimal"/>
      <w:lvlText w:val="%1."/>
      <w:lvlJc w:val="left"/>
      <w:pPr>
        <w:ind w:left="720" w:hanging="360"/>
      </w:pPr>
      <w:rPr>
        <w:rFonts w:hint="default"/>
        <w:b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DF1A41"/>
    <w:multiLevelType w:val="hybridMultilevel"/>
    <w:tmpl w:val="DAB04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7F22DC2"/>
    <w:multiLevelType w:val="hybridMultilevel"/>
    <w:tmpl w:val="E59E9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F4685"/>
    <w:multiLevelType w:val="hybridMultilevel"/>
    <w:tmpl w:val="84F41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671AB"/>
    <w:multiLevelType w:val="hybridMultilevel"/>
    <w:tmpl w:val="810E7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B4458D"/>
    <w:multiLevelType w:val="hybridMultilevel"/>
    <w:tmpl w:val="414EBE24"/>
    <w:lvl w:ilvl="0" w:tplc="E9588C8C">
      <w:start w:val="1"/>
      <w:numFmt w:val="decimal"/>
      <w:lvlText w:val="%1."/>
      <w:lvlJc w:val="left"/>
      <w:pPr>
        <w:ind w:left="0" w:hanging="360"/>
      </w:pPr>
      <w:rPr>
        <w:rFonts w:hint="default"/>
        <w:sz w:val="21"/>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nsid w:val="2C381F3D"/>
    <w:multiLevelType w:val="hybridMultilevel"/>
    <w:tmpl w:val="EC90015E"/>
    <w:lvl w:ilvl="0" w:tplc="B9D0E12C">
      <w:start w:val="1"/>
      <w:numFmt w:val="decimal"/>
      <w:lvlText w:val="%1."/>
      <w:lvlJc w:val="left"/>
      <w:pPr>
        <w:ind w:left="720" w:hanging="360"/>
      </w:pPr>
      <w:rPr>
        <w:rFonts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5A128B"/>
    <w:multiLevelType w:val="hybridMultilevel"/>
    <w:tmpl w:val="3B825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961495"/>
    <w:multiLevelType w:val="hybridMultilevel"/>
    <w:tmpl w:val="A844AB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60F208B"/>
    <w:multiLevelType w:val="hybridMultilevel"/>
    <w:tmpl w:val="63228FB4"/>
    <w:lvl w:ilvl="0" w:tplc="0592F3A4">
      <w:start w:val="1"/>
      <w:numFmt w:val="decimal"/>
      <w:pStyle w:val="F5Num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1B678F"/>
    <w:multiLevelType w:val="multilevel"/>
    <w:tmpl w:val="2E70E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6616ACD"/>
    <w:multiLevelType w:val="hybridMultilevel"/>
    <w:tmpl w:val="BF68A440"/>
    <w:lvl w:ilvl="0" w:tplc="21005A0A">
      <w:start w:val="1"/>
      <w:numFmt w:val="decimal"/>
      <w:lvlText w:val="%1."/>
      <w:lvlJc w:val="left"/>
      <w:pPr>
        <w:ind w:left="1080" w:hanging="360"/>
      </w:pPr>
      <w:rPr>
        <w:rFonts w:hint="default"/>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6DF598A"/>
    <w:multiLevelType w:val="multilevel"/>
    <w:tmpl w:val="9172546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72D70BD"/>
    <w:multiLevelType w:val="hybridMultilevel"/>
    <w:tmpl w:val="E4286144"/>
    <w:lvl w:ilvl="0" w:tplc="CA14F42E">
      <w:start w:val="1"/>
      <w:numFmt w:val="decimal"/>
      <w:lvlText w:val="%1."/>
      <w:lvlJc w:val="left"/>
      <w:pPr>
        <w:ind w:left="1440" w:hanging="720"/>
      </w:pPr>
      <w:rPr>
        <w:rFonts w:hint="default"/>
        <w:sz w:val="22"/>
        <w:szCs w:val="22"/>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7">
    <w:nsid w:val="38653423"/>
    <w:multiLevelType w:val="hybridMultilevel"/>
    <w:tmpl w:val="3B825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3A12D7"/>
    <w:multiLevelType w:val="hybridMultilevel"/>
    <w:tmpl w:val="DCCE4A60"/>
    <w:lvl w:ilvl="0" w:tplc="DA660BC8">
      <w:start w:val="1"/>
      <w:numFmt w:val="bullet"/>
      <w:pStyle w:val="F5B1"/>
      <w:lvlText w:val=""/>
      <w:lvlJc w:val="left"/>
      <w:pPr>
        <w:ind w:left="720" w:hanging="360"/>
      </w:pPr>
      <w:rPr>
        <w:rFonts w:ascii="Symbol" w:hAnsi="Symbol" w:hint="default"/>
      </w:rPr>
    </w:lvl>
    <w:lvl w:ilvl="1" w:tplc="AEDA748A">
      <w:start w:val="1"/>
      <w:numFmt w:val="bullet"/>
      <w:pStyle w:val="F5B2"/>
      <w:lvlText w:val="-"/>
      <w:lvlJc w:val="left"/>
      <w:pPr>
        <w:ind w:left="1440" w:hanging="360"/>
      </w:pPr>
      <w:rPr>
        <w:rFonts w:ascii="Arial" w:hAnsi="Arial" w:hint="default"/>
      </w:rPr>
    </w:lvl>
    <w:lvl w:ilvl="2" w:tplc="EDF68726">
      <w:start w:val="1"/>
      <w:numFmt w:val="bullet"/>
      <w:pStyle w:val="F5B3"/>
      <w:lvlText w:val=""/>
      <w:lvlJc w:val="left"/>
      <w:pPr>
        <w:ind w:left="2160" w:hanging="360"/>
      </w:pPr>
      <w:rPr>
        <w:rFonts w:ascii="Wingdings" w:hAnsi="Wingdings" w:hint="default"/>
      </w:rPr>
    </w:lvl>
    <w:lvl w:ilvl="3" w:tplc="D99CB8FC">
      <w:start w:val="1"/>
      <w:numFmt w:val="bullet"/>
      <w:pStyle w:val="F5B4"/>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706895"/>
    <w:multiLevelType w:val="hybridMultilevel"/>
    <w:tmpl w:val="3B825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765FAB"/>
    <w:multiLevelType w:val="singleLevel"/>
    <w:tmpl w:val="4E96467A"/>
    <w:lvl w:ilvl="0">
      <w:start w:val="1"/>
      <w:numFmt w:val="bullet"/>
      <w:pStyle w:val="LabDataList"/>
      <w:lvlText w:val=""/>
      <w:lvlJc w:val="left"/>
      <w:pPr>
        <w:tabs>
          <w:tab w:val="num" w:pos="360"/>
        </w:tabs>
        <w:ind w:left="360" w:hanging="360"/>
      </w:pPr>
      <w:rPr>
        <w:rFonts w:ascii="Symbol" w:hAnsi="Symbol" w:hint="default"/>
      </w:rPr>
    </w:lvl>
  </w:abstractNum>
  <w:abstractNum w:abstractNumId="31">
    <w:nsid w:val="4024647E"/>
    <w:multiLevelType w:val="hybridMultilevel"/>
    <w:tmpl w:val="84F41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3D15D5"/>
    <w:multiLevelType w:val="hybridMultilevel"/>
    <w:tmpl w:val="564E699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2618AF"/>
    <w:multiLevelType w:val="hybridMultilevel"/>
    <w:tmpl w:val="361E8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2B4EFA"/>
    <w:multiLevelType w:val="multilevel"/>
    <w:tmpl w:val="20BAD5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1DE2E16"/>
    <w:multiLevelType w:val="hybridMultilevel"/>
    <w:tmpl w:val="640C782A"/>
    <w:lvl w:ilvl="0" w:tplc="4216AC4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4221F97"/>
    <w:multiLevelType w:val="hybridMultilevel"/>
    <w:tmpl w:val="8ED4D88E"/>
    <w:lvl w:ilvl="0" w:tplc="88E2B80E">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7">
    <w:nsid w:val="47862312"/>
    <w:multiLevelType w:val="hybridMultilevel"/>
    <w:tmpl w:val="08B0A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B96788"/>
    <w:multiLevelType w:val="multilevel"/>
    <w:tmpl w:val="16AE710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B6D4FCC"/>
    <w:multiLevelType w:val="hybridMultilevel"/>
    <w:tmpl w:val="18E2ED1E"/>
    <w:lvl w:ilvl="0" w:tplc="36ACF206">
      <w:start w:val="1"/>
      <w:numFmt w:val="bullet"/>
      <w:lvlText w:val=""/>
      <w:lvlJc w:val="left"/>
      <w:pPr>
        <w:ind w:left="720" w:hanging="360"/>
      </w:pPr>
      <w:rPr>
        <w:rFonts w:ascii="Symbol" w:hAnsi="Symbol" w:hint="default"/>
      </w:rPr>
    </w:lvl>
    <w:lvl w:ilvl="1" w:tplc="96FA7908">
      <w:start w:val="1"/>
      <w:numFmt w:val="bullet"/>
      <w:lvlText w:val="o"/>
      <w:lvlJc w:val="left"/>
      <w:pPr>
        <w:ind w:left="1440" w:hanging="360"/>
      </w:pPr>
      <w:rPr>
        <w:rFonts w:ascii="Courier New" w:hAnsi="Courier New" w:hint="default"/>
      </w:rPr>
    </w:lvl>
    <w:lvl w:ilvl="2" w:tplc="C36CA262">
      <w:start w:val="1"/>
      <w:numFmt w:val="bullet"/>
      <w:lvlText w:val=""/>
      <w:lvlJc w:val="left"/>
      <w:pPr>
        <w:ind w:left="2160" w:hanging="360"/>
      </w:pPr>
      <w:rPr>
        <w:rFonts w:ascii="Wingdings" w:hAnsi="Wingdings" w:hint="default"/>
      </w:rPr>
    </w:lvl>
    <w:lvl w:ilvl="3" w:tplc="2334EBAC">
      <w:start w:val="1"/>
      <w:numFmt w:val="bullet"/>
      <w:lvlText w:val=""/>
      <w:lvlJc w:val="left"/>
      <w:pPr>
        <w:ind w:left="2880" w:hanging="360"/>
      </w:pPr>
      <w:rPr>
        <w:rFonts w:ascii="Symbol" w:hAnsi="Symbol" w:hint="default"/>
      </w:rPr>
    </w:lvl>
    <w:lvl w:ilvl="4" w:tplc="AC0CE58A">
      <w:start w:val="1"/>
      <w:numFmt w:val="bullet"/>
      <w:lvlText w:val="o"/>
      <w:lvlJc w:val="left"/>
      <w:pPr>
        <w:ind w:left="3600" w:hanging="360"/>
      </w:pPr>
      <w:rPr>
        <w:rFonts w:ascii="Courier New" w:hAnsi="Courier New" w:hint="default"/>
      </w:rPr>
    </w:lvl>
    <w:lvl w:ilvl="5" w:tplc="A6849D8E">
      <w:start w:val="1"/>
      <w:numFmt w:val="bullet"/>
      <w:lvlText w:val=""/>
      <w:lvlJc w:val="left"/>
      <w:pPr>
        <w:ind w:left="4320" w:hanging="360"/>
      </w:pPr>
      <w:rPr>
        <w:rFonts w:ascii="Wingdings" w:hAnsi="Wingdings" w:hint="default"/>
      </w:rPr>
    </w:lvl>
    <w:lvl w:ilvl="6" w:tplc="EA1CF3D4">
      <w:start w:val="1"/>
      <w:numFmt w:val="bullet"/>
      <w:lvlText w:val=""/>
      <w:lvlJc w:val="left"/>
      <w:pPr>
        <w:ind w:left="5040" w:hanging="360"/>
      </w:pPr>
      <w:rPr>
        <w:rFonts w:ascii="Symbol" w:hAnsi="Symbol" w:hint="default"/>
      </w:rPr>
    </w:lvl>
    <w:lvl w:ilvl="7" w:tplc="9894DAAA">
      <w:start w:val="1"/>
      <w:numFmt w:val="bullet"/>
      <w:lvlText w:val="o"/>
      <w:lvlJc w:val="left"/>
      <w:pPr>
        <w:ind w:left="5760" w:hanging="360"/>
      </w:pPr>
      <w:rPr>
        <w:rFonts w:ascii="Courier New" w:hAnsi="Courier New" w:hint="default"/>
      </w:rPr>
    </w:lvl>
    <w:lvl w:ilvl="8" w:tplc="23DCFE2A">
      <w:start w:val="1"/>
      <w:numFmt w:val="bullet"/>
      <w:lvlText w:val=""/>
      <w:lvlJc w:val="left"/>
      <w:pPr>
        <w:ind w:left="6480" w:hanging="360"/>
      </w:pPr>
      <w:rPr>
        <w:rFonts w:ascii="Wingdings" w:hAnsi="Wingdings" w:hint="default"/>
      </w:rPr>
    </w:lvl>
  </w:abstractNum>
  <w:abstractNum w:abstractNumId="40">
    <w:nsid w:val="4BCF160D"/>
    <w:multiLevelType w:val="hybridMultilevel"/>
    <w:tmpl w:val="3B825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BD459D5"/>
    <w:multiLevelType w:val="hybridMultilevel"/>
    <w:tmpl w:val="3B825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CE95C16"/>
    <w:multiLevelType w:val="hybridMultilevel"/>
    <w:tmpl w:val="1200F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FC463F"/>
    <w:multiLevelType w:val="multilevel"/>
    <w:tmpl w:val="44725C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5864A48"/>
    <w:multiLevelType w:val="multilevel"/>
    <w:tmpl w:val="E394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73E3453"/>
    <w:multiLevelType w:val="hybridMultilevel"/>
    <w:tmpl w:val="1200F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9351A51"/>
    <w:multiLevelType w:val="hybridMultilevel"/>
    <w:tmpl w:val="84F41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272351"/>
    <w:multiLevelType w:val="hybridMultilevel"/>
    <w:tmpl w:val="180CE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F21384E"/>
    <w:multiLevelType w:val="hybridMultilevel"/>
    <w:tmpl w:val="80DE5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04A4546"/>
    <w:multiLevelType w:val="multilevel"/>
    <w:tmpl w:val="C8945A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42A6138"/>
    <w:multiLevelType w:val="hybridMultilevel"/>
    <w:tmpl w:val="D722D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1742F4"/>
    <w:multiLevelType w:val="hybridMultilevel"/>
    <w:tmpl w:val="9EBAE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8BC3587"/>
    <w:multiLevelType w:val="hybridMultilevel"/>
    <w:tmpl w:val="D4D0A59C"/>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3">
    <w:nsid w:val="698F70FE"/>
    <w:multiLevelType w:val="hybridMultilevel"/>
    <w:tmpl w:val="F04292FA"/>
    <w:lvl w:ilvl="0" w:tplc="D7EC1C66">
      <w:start w:val="1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AB0FA3"/>
    <w:multiLevelType w:val="hybridMultilevel"/>
    <w:tmpl w:val="0AE43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D3E3BE3"/>
    <w:multiLevelType w:val="hybridMultilevel"/>
    <w:tmpl w:val="08B0A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F084585"/>
    <w:multiLevelType w:val="multilevel"/>
    <w:tmpl w:val="765046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41A680F"/>
    <w:multiLevelType w:val="hybridMultilevel"/>
    <w:tmpl w:val="D722D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1C1BE0"/>
    <w:multiLevelType w:val="hybridMultilevel"/>
    <w:tmpl w:val="0AE43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3833E2"/>
    <w:multiLevelType w:val="hybridMultilevel"/>
    <w:tmpl w:val="84F41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833F54"/>
    <w:multiLevelType w:val="hybridMultilevel"/>
    <w:tmpl w:val="5E42A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02447D"/>
    <w:multiLevelType w:val="hybridMultilevel"/>
    <w:tmpl w:val="08B0A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8ED6D91"/>
    <w:multiLevelType w:val="hybridMultilevel"/>
    <w:tmpl w:val="73CCE17E"/>
    <w:lvl w:ilvl="0" w:tplc="5B00818C">
      <w:start w:val="1"/>
      <w:numFmt w:val="decimal"/>
      <w:lvlText w:val="%1."/>
      <w:lvlJc w:val="left"/>
      <w:pPr>
        <w:ind w:left="2204" w:hanging="360"/>
      </w:pPr>
      <w:rPr>
        <w:rFonts w:hint="default"/>
        <w:b w:val="0"/>
      </w:rPr>
    </w:lvl>
    <w:lvl w:ilvl="1" w:tplc="10090019">
      <w:start w:val="1"/>
      <w:numFmt w:val="lowerLetter"/>
      <w:lvlText w:val="%2."/>
      <w:lvlJc w:val="left"/>
      <w:pPr>
        <w:ind w:left="1669" w:hanging="360"/>
      </w:pPr>
    </w:lvl>
    <w:lvl w:ilvl="2" w:tplc="1009001B">
      <w:start w:val="1"/>
      <w:numFmt w:val="lowerRoman"/>
      <w:lvlText w:val="%3."/>
      <w:lvlJc w:val="right"/>
      <w:pPr>
        <w:ind w:left="2389" w:hanging="180"/>
      </w:pPr>
    </w:lvl>
    <w:lvl w:ilvl="3" w:tplc="1009000F" w:tentative="1">
      <w:start w:val="1"/>
      <w:numFmt w:val="decimal"/>
      <w:lvlText w:val="%4."/>
      <w:lvlJc w:val="left"/>
      <w:pPr>
        <w:ind w:left="3109" w:hanging="360"/>
      </w:pPr>
    </w:lvl>
    <w:lvl w:ilvl="4" w:tplc="10090019" w:tentative="1">
      <w:start w:val="1"/>
      <w:numFmt w:val="lowerLetter"/>
      <w:lvlText w:val="%5."/>
      <w:lvlJc w:val="left"/>
      <w:pPr>
        <w:ind w:left="3829" w:hanging="360"/>
      </w:pPr>
    </w:lvl>
    <w:lvl w:ilvl="5" w:tplc="1009001B" w:tentative="1">
      <w:start w:val="1"/>
      <w:numFmt w:val="lowerRoman"/>
      <w:lvlText w:val="%6."/>
      <w:lvlJc w:val="right"/>
      <w:pPr>
        <w:ind w:left="4549" w:hanging="180"/>
      </w:pPr>
    </w:lvl>
    <w:lvl w:ilvl="6" w:tplc="1009000F" w:tentative="1">
      <w:start w:val="1"/>
      <w:numFmt w:val="decimal"/>
      <w:lvlText w:val="%7."/>
      <w:lvlJc w:val="left"/>
      <w:pPr>
        <w:ind w:left="5269" w:hanging="360"/>
      </w:pPr>
    </w:lvl>
    <w:lvl w:ilvl="7" w:tplc="10090019" w:tentative="1">
      <w:start w:val="1"/>
      <w:numFmt w:val="lowerLetter"/>
      <w:lvlText w:val="%8."/>
      <w:lvlJc w:val="left"/>
      <w:pPr>
        <w:ind w:left="5989" w:hanging="360"/>
      </w:pPr>
    </w:lvl>
    <w:lvl w:ilvl="8" w:tplc="1009001B" w:tentative="1">
      <w:start w:val="1"/>
      <w:numFmt w:val="lowerRoman"/>
      <w:lvlText w:val="%9."/>
      <w:lvlJc w:val="right"/>
      <w:pPr>
        <w:ind w:left="6709" w:hanging="180"/>
      </w:pPr>
    </w:lvl>
  </w:abstractNum>
  <w:abstractNum w:abstractNumId="63">
    <w:nsid w:val="7C37217A"/>
    <w:multiLevelType w:val="hybridMultilevel"/>
    <w:tmpl w:val="1618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5"/>
  </w:num>
  <w:num w:numId="3">
    <w:abstractNumId w:val="28"/>
  </w:num>
  <w:num w:numId="4">
    <w:abstractNumId w:val="60"/>
  </w:num>
  <w:num w:numId="5">
    <w:abstractNumId w:val="17"/>
  </w:num>
  <w:num w:numId="6">
    <w:abstractNumId w:val="22"/>
  </w:num>
  <w:num w:numId="7">
    <w:abstractNumId w:val="12"/>
  </w:num>
  <w:num w:numId="8">
    <w:abstractNumId w:val="26"/>
  </w:num>
  <w:num w:numId="9">
    <w:abstractNumId w:val="27"/>
  </w:num>
  <w:num w:numId="10">
    <w:abstractNumId w:val="36"/>
  </w:num>
  <w:num w:numId="11">
    <w:abstractNumId w:val="62"/>
  </w:num>
  <w:num w:numId="12">
    <w:abstractNumId w:val="32"/>
  </w:num>
  <w:num w:numId="13">
    <w:abstractNumId w:val="18"/>
  </w:num>
  <w:num w:numId="14">
    <w:abstractNumId w:val="47"/>
  </w:num>
  <w:num w:numId="15">
    <w:abstractNumId w:val="24"/>
  </w:num>
  <w:num w:numId="16">
    <w:abstractNumId w:val="19"/>
  </w:num>
  <w:num w:numId="17">
    <w:abstractNumId w:val="13"/>
  </w:num>
  <w:num w:numId="18">
    <w:abstractNumId w:val="52"/>
  </w:num>
  <w:num w:numId="19">
    <w:abstractNumId w:val="11"/>
  </w:num>
  <w:num w:numId="20">
    <w:abstractNumId w:val="30"/>
  </w:num>
  <w:num w:numId="21">
    <w:abstractNumId w:val="35"/>
  </w:num>
  <w:num w:numId="22">
    <w:abstractNumId w:val="0"/>
  </w:num>
  <w:num w:numId="23">
    <w:abstractNumId w:val="22"/>
  </w:num>
  <w:num w:numId="24">
    <w:abstractNumId w:val="21"/>
  </w:num>
  <w:num w:numId="25">
    <w:abstractNumId w:val="14"/>
  </w:num>
  <w:num w:numId="26">
    <w:abstractNumId w:val="48"/>
  </w:num>
  <w:num w:numId="27">
    <w:abstractNumId w:val="5"/>
  </w:num>
  <w:num w:numId="28">
    <w:abstractNumId w:val="44"/>
  </w:num>
  <w:num w:numId="29">
    <w:abstractNumId w:val="7"/>
    <w:lvlOverride w:ilvl="0">
      <w:lvl w:ilvl="0">
        <w:numFmt w:val="decimal"/>
        <w:lvlText w:val="%1."/>
        <w:lvlJc w:val="left"/>
      </w:lvl>
    </w:lvlOverride>
  </w:num>
  <w:num w:numId="30">
    <w:abstractNumId w:val="56"/>
    <w:lvlOverride w:ilvl="0">
      <w:lvl w:ilvl="0">
        <w:numFmt w:val="decimal"/>
        <w:lvlText w:val="%1."/>
        <w:lvlJc w:val="left"/>
      </w:lvl>
    </w:lvlOverride>
  </w:num>
  <w:num w:numId="31">
    <w:abstractNumId w:val="56"/>
    <w:lvlOverride w:ilvl="0">
      <w:lvl w:ilvl="0">
        <w:numFmt w:val="decimal"/>
        <w:lvlText w:val="%1."/>
        <w:lvlJc w:val="left"/>
      </w:lvl>
    </w:lvlOverride>
  </w:num>
  <w:num w:numId="32">
    <w:abstractNumId w:val="56"/>
    <w:lvlOverride w:ilvl="0">
      <w:lvl w:ilvl="0">
        <w:numFmt w:val="decimal"/>
        <w:lvlText w:val="%1."/>
        <w:lvlJc w:val="left"/>
      </w:lvl>
    </w:lvlOverride>
  </w:num>
  <w:num w:numId="33">
    <w:abstractNumId w:val="56"/>
    <w:lvlOverride w:ilvl="0">
      <w:lvl w:ilvl="0">
        <w:numFmt w:val="decimal"/>
        <w:lvlText w:val="%1."/>
        <w:lvlJc w:val="left"/>
      </w:lvl>
    </w:lvlOverride>
  </w:num>
  <w:num w:numId="34">
    <w:abstractNumId w:val="56"/>
    <w:lvlOverride w:ilvl="0">
      <w:lvl w:ilvl="0">
        <w:numFmt w:val="decimal"/>
        <w:lvlText w:val="%1."/>
        <w:lvlJc w:val="left"/>
      </w:lvl>
    </w:lvlOverride>
  </w:num>
  <w:num w:numId="35">
    <w:abstractNumId w:val="49"/>
    <w:lvlOverride w:ilvl="0">
      <w:lvl w:ilvl="0">
        <w:numFmt w:val="decimal"/>
        <w:lvlText w:val="%1."/>
        <w:lvlJc w:val="left"/>
      </w:lvl>
    </w:lvlOverride>
  </w:num>
  <w:num w:numId="36">
    <w:abstractNumId w:val="49"/>
    <w:lvlOverride w:ilvl="0">
      <w:lvl w:ilvl="0">
        <w:numFmt w:val="decimal"/>
        <w:lvlText w:val="%1."/>
        <w:lvlJc w:val="left"/>
      </w:lvl>
    </w:lvlOverride>
  </w:num>
  <w:num w:numId="37">
    <w:abstractNumId w:val="34"/>
    <w:lvlOverride w:ilvl="0">
      <w:lvl w:ilvl="0">
        <w:numFmt w:val="decimal"/>
        <w:lvlText w:val="%1."/>
        <w:lvlJc w:val="left"/>
      </w:lvl>
    </w:lvlOverride>
  </w:num>
  <w:num w:numId="38">
    <w:abstractNumId w:val="8"/>
    <w:lvlOverride w:ilvl="0">
      <w:lvl w:ilvl="0">
        <w:numFmt w:val="decimal"/>
        <w:lvlText w:val="%1."/>
        <w:lvlJc w:val="left"/>
      </w:lvl>
    </w:lvlOverride>
  </w:num>
  <w:num w:numId="39">
    <w:abstractNumId w:val="38"/>
    <w:lvlOverride w:ilvl="0">
      <w:lvl w:ilvl="0">
        <w:numFmt w:val="decimal"/>
        <w:lvlText w:val="%1."/>
        <w:lvlJc w:val="left"/>
      </w:lvl>
    </w:lvlOverride>
  </w:num>
  <w:num w:numId="40">
    <w:abstractNumId w:val="43"/>
    <w:lvlOverride w:ilvl="0">
      <w:lvl w:ilvl="0">
        <w:numFmt w:val="decimal"/>
        <w:lvlText w:val="%1."/>
        <w:lvlJc w:val="left"/>
      </w:lvl>
    </w:lvlOverride>
  </w:num>
  <w:num w:numId="41">
    <w:abstractNumId w:val="43"/>
    <w:lvlOverride w:ilvl="0">
      <w:lvl w:ilvl="0">
        <w:numFmt w:val="decimal"/>
        <w:lvlText w:val="%1."/>
        <w:lvlJc w:val="left"/>
      </w:lvl>
    </w:lvlOverride>
  </w:num>
  <w:num w:numId="42">
    <w:abstractNumId w:val="43"/>
    <w:lvlOverride w:ilvl="0">
      <w:lvl w:ilvl="0">
        <w:numFmt w:val="decimal"/>
        <w:lvlText w:val="%1."/>
        <w:lvlJc w:val="left"/>
      </w:lvl>
    </w:lvlOverride>
  </w:num>
  <w:num w:numId="43">
    <w:abstractNumId w:val="43"/>
    <w:lvlOverride w:ilvl="0">
      <w:lvl w:ilvl="0">
        <w:numFmt w:val="decimal"/>
        <w:lvlText w:val="%1."/>
        <w:lvlJc w:val="left"/>
      </w:lvl>
    </w:lvlOverride>
  </w:num>
  <w:num w:numId="44">
    <w:abstractNumId w:val="25"/>
    <w:lvlOverride w:ilvl="0">
      <w:lvl w:ilvl="0">
        <w:numFmt w:val="decimal"/>
        <w:lvlText w:val="%1."/>
        <w:lvlJc w:val="left"/>
      </w:lvl>
    </w:lvlOverride>
  </w:num>
  <w:num w:numId="45">
    <w:abstractNumId w:val="25"/>
    <w:lvlOverride w:ilvl="0">
      <w:lvl w:ilvl="0">
        <w:numFmt w:val="decimal"/>
        <w:lvlText w:val="%1."/>
        <w:lvlJc w:val="left"/>
      </w:lvl>
    </w:lvlOverride>
  </w:num>
  <w:num w:numId="46">
    <w:abstractNumId w:val="4"/>
  </w:num>
  <w:num w:numId="47">
    <w:abstractNumId w:val="23"/>
  </w:num>
  <w:num w:numId="48">
    <w:abstractNumId w:val="2"/>
  </w:num>
  <w:num w:numId="49">
    <w:abstractNumId w:val="9"/>
  </w:num>
  <w:num w:numId="50">
    <w:abstractNumId w:val="54"/>
  </w:num>
  <w:num w:numId="51">
    <w:abstractNumId w:val="51"/>
  </w:num>
  <w:num w:numId="52">
    <w:abstractNumId w:val="1"/>
  </w:num>
  <w:num w:numId="53">
    <w:abstractNumId w:val="33"/>
  </w:num>
  <w:num w:numId="54">
    <w:abstractNumId w:val="61"/>
  </w:num>
  <w:num w:numId="55">
    <w:abstractNumId w:val="55"/>
  </w:num>
  <w:num w:numId="56">
    <w:abstractNumId w:val="3"/>
  </w:num>
  <w:num w:numId="57">
    <w:abstractNumId w:val="37"/>
  </w:num>
  <w:num w:numId="58">
    <w:abstractNumId w:val="50"/>
  </w:num>
  <w:num w:numId="59">
    <w:abstractNumId w:val="10"/>
  </w:num>
  <w:num w:numId="60">
    <w:abstractNumId w:val="53"/>
  </w:num>
  <w:num w:numId="61">
    <w:abstractNumId w:val="58"/>
  </w:num>
  <w:num w:numId="62">
    <w:abstractNumId w:val="42"/>
  </w:num>
  <w:num w:numId="63">
    <w:abstractNumId w:val="57"/>
  </w:num>
  <w:num w:numId="64">
    <w:abstractNumId w:val="63"/>
  </w:num>
  <w:num w:numId="65">
    <w:abstractNumId w:val="6"/>
  </w:num>
  <w:num w:numId="66">
    <w:abstractNumId w:val="41"/>
  </w:num>
  <w:num w:numId="67">
    <w:abstractNumId w:val="40"/>
  </w:num>
  <w:num w:numId="68">
    <w:abstractNumId w:val="29"/>
  </w:num>
  <w:num w:numId="69">
    <w:abstractNumId w:val="45"/>
  </w:num>
  <w:num w:numId="70">
    <w:abstractNumId w:val="20"/>
  </w:num>
  <w:num w:numId="71">
    <w:abstractNumId w:val="16"/>
  </w:num>
  <w:num w:numId="72">
    <w:abstractNumId w:val="31"/>
  </w:num>
  <w:num w:numId="73">
    <w:abstractNumId w:val="59"/>
  </w:num>
  <w:num w:numId="74">
    <w:abstractNumId w:val="46"/>
  </w:num>
  <w:numIdMacAtCleanup w:val="7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d Jenison [2]">
    <w15:presenceInfo w15:providerId="None" w15:userId="Chad Jenison"/>
  </w15:person>
  <w15:person w15:author="Brad Scherer">
    <w15:presenceInfo w15:providerId="Windows Live" w15:userId="6eb6773b5fc67162"/>
  </w15:person>
  <w15:person w15:author="Jack Fenimore">
    <w15:presenceInfo w15:providerId="None" w15:userId="Jack Fenimore"/>
  </w15:person>
  <w15:person w15:author="Chad Jenison">
    <w15:presenceInfo w15:providerId="AD" w15:userId="S003BFFD8A5209BA@LIVE.COM"/>
  </w15:person>
  <w15:person w15:author="Joshua Murray">
    <w15:presenceInfo w15:providerId="None" w15:userId="Joshua Murray"/>
  </w15:person>
  <w15:person w15:author="Brad Scherer [2]">
    <w15:presenceInfo w15:providerId="None" w15:userId="Brad Scherer"/>
  </w15:person>
  <w15:person w15:author="Jack Fenimore [2]">
    <w15:presenceInfo w15:providerId="Windows Live" w15:userId="1a9ff29b200393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revisionView w:markup="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17D"/>
    <w:rsid w:val="00001988"/>
    <w:rsid w:val="00006237"/>
    <w:rsid w:val="00010ADD"/>
    <w:rsid w:val="00011589"/>
    <w:rsid w:val="00012431"/>
    <w:rsid w:val="000128DC"/>
    <w:rsid w:val="0001515F"/>
    <w:rsid w:val="00015E0A"/>
    <w:rsid w:val="00035751"/>
    <w:rsid w:val="00036013"/>
    <w:rsid w:val="00041F6F"/>
    <w:rsid w:val="00065627"/>
    <w:rsid w:val="000670A3"/>
    <w:rsid w:val="00070796"/>
    <w:rsid w:val="000732C5"/>
    <w:rsid w:val="00074C33"/>
    <w:rsid w:val="000811EB"/>
    <w:rsid w:val="00081F9B"/>
    <w:rsid w:val="00085C5F"/>
    <w:rsid w:val="0009600F"/>
    <w:rsid w:val="000A29C5"/>
    <w:rsid w:val="000A553E"/>
    <w:rsid w:val="000B3C9A"/>
    <w:rsid w:val="000D1A40"/>
    <w:rsid w:val="000D3499"/>
    <w:rsid w:val="000E5D6D"/>
    <w:rsid w:val="000E7963"/>
    <w:rsid w:val="000E7E27"/>
    <w:rsid w:val="000F2A6F"/>
    <w:rsid w:val="000F2CEB"/>
    <w:rsid w:val="000F6359"/>
    <w:rsid w:val="000F64DD"/>
    <w:rsid w:val="000F751D"/>
    <w:rsid w:val="001034CA"/>
    <w:rsid w:val="00114849"/>
    <w:rsid w:val="00115EBD"/>
    <w:rsid w:val="00116160"/>
    <w:rsid w:val="00126F26"/>
    <w:rsid w:val="001306DF"/>
    <w:rsid w:val="00132D50"/>
    <w:rsid w:val="00136549"/>
    <w:rsid w:val="00142434"/>
    <w:rsid w:val="00142805"/>
    <w:rsid w:val="001478E1"/>
    <w:rsid w:val="00150720"/>
    <w:rsid w:val="00154385"/>
    <w:rsid w:val="00156B5F"/>
    <w:rsid w:val="00157CAE"/>
    <w:rsid w:val="00157F14"/>
    <w:rsid w:val="001622AC"/>
    <w:rsid w:val="00180E4B"/>
    <w:rsid w:val="001813C1"/>
    <w:rsid w:val="00181DA7"/>
    <w:rsid w:val="00183E5B"/>
    <w:rsid w:val="00187F18"/>
    <w:rsid w:val="00194EC8"/>
    <w:rsid w:val="001A533F"/>
    <w:rsid w:val="001A5F36"/>
    <w:rsid w:val="001A7799"/>
    <w:rsid w:val="001B03AC"/>
    <w:rsid w:val="001C0E9B"/>
    <w:rsid w:val="001C1452"/>
    <w:rsid w:val="001C670A"/>
    <w:rsid w:val="001C755C"/>
    <w:rsid w:val="001D2F25"/>
    <w:rsid w:val="001D5D97"/>
    <w:rsid w:val="001E3511"/>
    <w:rsid w:val="001E4614"/>
    <w:rsid w:val="001F118B"/>
    <w:rsid w:val="001F3039"/>
    <w:rsid w:val="001F5D73"/>
    <w:rsid w:val="00200BEB"/>
    <w:rsid w:val="00210189"/>
    <w:rsid w:val="002122FD"/>
    <w:rsid w:val="002156F4"/>
    <w:rsid w:val="00216A72"/>
    <w:rsid w:val="00231BFE"/>
    <w:rsid w:val="00237E0A"/>
    <w:rsid w:val="0024109B"/>
    <w:rsid w:val="00243BAB"/>
    <w:rsid w:val="00243DB6"/>
    <w:rsid w:val="002442C2"/>
    <w:rsid w:val="00250384"/>
    <w:rsid w:val="002504F1"/>
    <w:rsid w:val="0025524E"/>
    <w:rsid w:val="00261990"/>
    <w:rsid w:val="00262828"/>
    <w:rsid w:val="002633BE"/>
    <w:rsid w:val="0026410C"/>
    <w:rsid w:val="00265F7D"/>
    <w:rsid w:val="0027023E"/>
    <w:rsid w:val="002711E2"/>
    <w:rsid w:val="00271B62"/>
    <w:rsid w:val="002772CA"/>
    <w:rsid w:val="0028148B"/>
    <w:rsid w:val="00290F05"/>
    <w:rsid w:val="00291DD8"/>
    <w:rsid w:val="00293DDB"/>
    <w:rsid w:val="00296492"/>
    <w:rsid w:val="002A144A"/>
    <w:rsid w:val="002A16E3"/>
    <w:rsid w:val="002A63C1"/>
    <w:rsid w:val="002B33B0"/>
    <w:rsid w:val="002B4577"/>
    <w:rsid w:val="002C27F0"/>
    <w:rsid w:val="002C58EC"/>
    <w:rsid w:val="002C7B9D"/>
    <w:rsid w:val="002D0FB0"/>
    <w:rsid w:val="002D26F8"/>
    <w:rsid w:val="002D3C7A"/>
    <w:rsid w:val="002D4B49"/>
    <w:rsid w:val="002D4E3B"/>
    <w:rsid w:val="002D7429"/>
    <w:rsid w:val="002E0336"/>
    <w:rsid w:val="002E318E"/>
    <w:rsid w:val="002E5BA3"/>
    <w:rsid w:val="002F7B1F"/>
    <w:rsid w:val="0030040D"/>
    <w:rsid w:val="0030084F"/>
    <w:rsid w:val="003030C7"/>
    <w:rsid w:val="003156AD"/>
    <w:rsid w:val="003162CB"/>
    <w:rsid w:val="003201DE"/>
    <w:rsid w:val="00327516"/>
    <w:rsid w:val="003339E8"/>
    <w:rsid w:val="00335572"/>
    <w:rsid w:val="00336AAB"/>
    <w:rsid w:val="00336D5E"/>
    <w:rsid w:val="00336E10"/>
    <w:rsid w:val="00345CED"/>
    <w:rsid w:val="00347F23"/>
    <w:rsid w:val="00350250"/>
    <w:rsid w:val="003528CB"/>
    <w:rsid w:val="0036075F"/>
    <w:rsid w:val="0036644A"/>
    <w:rsid w:val="00370904"/>
    <w:rsid w:val="00374B76"/>
    <w:rsid w:val="00374CF6"/>
    <w:rsid w:val="00375F4D"/>
    <w:rsid w:val="00380687"/>
    <w:rsid w:val="00380DBF"/>
    <w:rsid w:val="00396ACD"/>
    <w:rsid w:val="003A1803"/>
    <w:rsid w:val="003B502F"/>
    <w:rsid w:val="003B54DE"/>
    <w:rsid w:val="003C487C"/>
    <w:rsid w:val="003D2123"/>
    <w:rsid w:val="003D2EF8"/>
    <w:rsid w:val="003D4529"/>
    <w:rsid w:val="003E535A"/>
    <w:rsid w:val="003E67F3"/>
    <w:rsid w:val="003F074F"/>
    <w:rsid w:val="003F2DA3"/>
    <w:rsid w:val="003F5559"/>
    <w:rsid w:val="004051B9"/>
    <w:rsid w:val="004077FC"/>
    <w:rsid w:val="00411887"/>
    <w:rsid w:val="0041346C"/>
    <w:rsid w:val="004248F9"/>
    <w:rsid w:val="004323E1"/>
    <w:rsid w:val="00433613"/>
    <w:rsid w:val="0043685D"/>
    <w:rsid w:val="00446109"/>
    <w:rsid w:val="00447AF7"/>
    <w:rsid w:val="004515A3"/>
    <w:rsid w:val="00451C17"/>
    <w:rsid w:val="0045414D"/>
    <w:rsid w:val="0046227B"/>
    <w:rsid w:val="004632EC"/>
    <w:rsid w:val="00464AB4"/>
    <w:rsid w:val="00465889"/>
    <w:rsid w:val="004758A3"/>
    <w:rsid w:val="00482575"/>
    <w:rsid w:val="00485814"/>
    <w:rsid w:val="00490E1B"/>
    <w:rsid w:val="00494DB0"/>
    <w:rsid w:val="004953D2"/>
    <w:rsid w:val="004966E2"/>
    <w:rsid w:val="00496E1F"/>
    <w:rsid w:val="00497DCC"/>
    <w:rsid w:val="004A2716"/>
    <w:rsid w:val="004B013F"/>
    <w:rsid w:val="004B13C1"/>
    <w:rsid w:val="004B415C"/>
    <w:rsid w:val="004B49DB"/>
    <w:rsid w:val="004B50C3"/>
    <w:rsid w:val="004B55BF"/>
    <w:rsid w:val="004B5BD5"/>
    <w:rsid w:val="004E2393"/>
    <w:rsid w:val="004E361D"/>
    <w:rsid w:val="004F5858"/>
    <w:rsid w:val="004F647E"/>
    <w:rsid w:val="004F7167"/>
    <w:rsid w:val="004F7323"/>
    <w:rsid w:val="00500795"/>
    <w:rsid w:val="005037BF"/>
    <w:rsid w:val="00505B6B"/>
    <w:rsid w:val="00505FA2"/>
    <w:rsid w:val="00514733"/>
    <w:rsid w:val="00521EC2"/>
    <w:rsid w:val="00522288"/>
    <w:rsid w:val="00526E65"/>
    <w:rsid w:val="005271BD"/>
    <w:rsid w:val="00542D84"/>
    <w:rsid w:val="00550F25"/>
    <w:rsid w:val="00555F20"/>
    <w:rsid w:val="00566867"/>
    <w:rsid w:val="005758C1"/>
    <w:rsid w:val="00577702"/>
    <w:rsid w:val="00582A1A"/>
    <w:rsid w:val="00586899"/>
    <w:rsid w:val="005874B3"/>
    <w:rsid w:val="005912C2"/>
    <w:rsid w:val="00591C3B"/>
    <w:rsid w:val="00595509"/>
    <w:rsid w:val="00595C6D"/>
    <w:rsid w:val="005A11CB"/>
    <w:rsid w:val="005A2207"/>
    <w:rsid w:val="005A7128"/>
    <w:rsid w:val="005B2064"/>
    <w:rsid w:val="005C213D"/>
    <w:rsid w:val="005C2824"/>
    <w:rsid w:val="005C2DC0"/>
    <w:rsid w:val="005C43D7"/>
    <w:rsid w:val="005C5CC4"/>
    <w:rsid w:val="005D1A2C"/>
    <w:rsid w:val="005D6FED"/>
    <w:rsid w:val="005D7E46"/>
    <w:rsid w:val="005E0715"/>
    <w:rsid w:val="005F1C26"/>
    <w:rsid w:val="005F3CCC"/>
    <w:rsid w:val="00615570"/>
    <w:rsid w:val="00620318"/>
    <w:rsid w:val="0062414D"/>
    <w:rsid w:val="0062466D"/>
    <w:rsid w:val="006250EB"/>
    <w:rsid w:val="00625228"/>
    <w:rsid w:val="006258CD"/>
    <w:rsid w:val="0063050A"/>
    <w:rsid w:val="0063132F"/>
    <w:rsid w:val="00632160"/>
    <w:rsid w:val="00636AF0"/>
    <w:rsid w:val="00640943"/>
    <w:rsid w:val="00643757"/>
    <w:rsid w:val="00645406"/>
    <w:rsid w:val="00654DBE"/>
    <w:rsid w:val="0066767D"/>
    <w:rsid w:val="006709EE"/>
    <w:rsid w:val="00672C0F"/>
    <w:rsid w:val="00691635"/>
    <w:rsid w:val="00693100"/>
    <w:rsid w:val="00693882"/>
    <w:rsid w:val="006947D9"/>
    <w:rsid w:val="006948C5"/>
    <w:rsid w:val="00694C10"/>
    <w:rsid w:val="006A1EEE"/>
    <w:rsid w:val="006B0350"/>
    <w:rsid w:val="006B0FA6"/>
    <w:rsid w:val="006B104C"/>
    <w:rsid w:val="006C7FD4"/>
    <w:rsid w:val="006D4A9A"/>
    <w:rsid w:val="006D6296"/>
    <w:rsid w:val="006D717D"/>
    <w:rsid w:val="006E09AF"/>
    <w:rsid w:val="006E4742"/>
    <w:rsid w:val="006E65B1"/>
    <w:rsid w:val="006F2C94"/>
    <w:rsid w:val="00703E24"/>
    <w:rsid w:val="0071067C"/>
    <w:rsid w:val="007133C9"/>
    <w:rsid w:val="007145C5"/>
    <w:rsid w:val="0072017A"/>
    <w:rsid w:val="007252F6"/>
    <w:rsid w:val="0072708A"/>
    <w:rsid w:val="00727936"/>
    <w:rsid w:val="007362F3"/>
    <w:rsid w:val="00740777"/>
    <w:rsid w:val="007440C2"/>
    <w:rsid w:val="007441A7"/>
    <w:rsid w:val="00745047"/>
    <w:rsid w:val="00756D48"/>
    <w:rsid w:val="007575E3"/>
    <w:rsid w:val="00770065"/>
    <w:rsid w:val="007708F5"/>
    <w:rsid w:val="00780F2E"/>
    <w:rsid w:val="00781D09"/>
    <w:rsid w:val="00797870"/>
    <w:rsid w:val="007A6329"/>
    <w:rsid w:val="007A63A9"/>
    <w:rsid w:val="007B58E2"/>
    <w:rsid w:val="007B6E90"/>
    <w:rsid w:val="007C0B50"/>
    <w:rsid w:val="007D3C52"/>
    <w:rsid w:val="007D5BBB"/>
    <w:rsid w:val="007E23C4"/>
    <w:rsid w:val="007E2D4F"/>
    <w:rsid w:val="007E6EC1"/>
    <w:rsid w:val="007F3506"/>
    <w:rsid w:val="008208ED"/>
    <w:rsid w:val="0082154A"/>
    <w:rsid w:val="00824CF7"/>
    <w:rsid w:val="0083343C"/>
    <w:rsid w:val="008434F9"/>
    <w:rsid w:val="0085106A"/>
    <w:rsid w:val="00854BFF"/>
    <w:rsid w:val="008615C2"/>
    <w:rsid w:val="00861F02"/>
    <w:rsid w:val="00862560"/>
    <w:rsid w:val="00865EAE"/>
    <w:rsid w:val="00870E52"/>
    <w:rsid w:val="00877E13"/>
    <w:rsid w:val="00880804"/>
    <w:rsid w:val="00881AB2"/>
    <w:rsid w:val="0088297D"/>
    <w:rsid w:val="008852E5"/>
    <w:rsid w:val="00885895"/>
    <w:rsid w:val="00890C82"/>
    <w:rsid w:val="00897C40"/>
    <w:rsid w:val="008A0B9F"/>
    <w:rsid w:val="008A46A7"/>
    <w:rsid w:val="008B17D2"/>
    <w:rsid w:val="008B1970"/>
    <w:rsid w:val="008C2701"/>
    <w:rsid w:val="008C7D93"/>
    <w:rsid w:val="008D13AB"/>
    <w:rsid w:val="008D2B4D"/>
    <w:rsid w:val="008D5249"/>
    <w:rsid w:val="008D739A"/>
    <w:rsid w:val="008D79BC"/>
    <w:rsid w:val="008E370C"/>
    <w:rsid w:val="008E5E1F"/>
    <w:rsid w:val="008F08AC"/>
    <w:rsid w:val="008F0CBF"/>
    <w:rsid w:val="00901E04"/>
    <w:rsid w:val="00907DC6"/>
    <w:rsid w:val="0091087C"/>
    <w:rsid w:val="00912722"/>
    <w:rsid w:val="00916BA6"/>
    <w:rsid w:val="00917CD8"/>
    <w:rsid w:val="0092040C"/>
    <w:rsid w:val="00925614"/>
    <w:rsid w:val="009266F4"/>
    <w:rsid w:val="00936D5F"/>
    <w:rsid w:val="00936D91"/>
    <w:rsid w:val="00937934"/>
    <w:rsid w:val="009430E7"/>
    <w:rsid w:val="009450A1"/>
    <w:rsid w:val="00946556"/>
    <w:rsid w:val="009510C1"/>
    <w:rsid w:val="00951EDE"/>
    <w:rsid w:val="00956B38"/>
    <w:rsid w:val="00957DD3"/>
    <w:rsid w:val="00970517"/>
    <w:rsid w:val="00973AED"/>
    <w:rsid w:val="009804DC"/>
    <w:rsid w:val="00981934"/>
    <w:rsid w:val="009946C2"/>
    <w:rsid w:val="009954C9"/>
    <w:rsid w:val="009968AB"/>
    <w:rsid w:val="009B0B11"/>
    <w:rsid w:val="009C19D5"/>
    <w:rsid w:val="009C25FD"/>
    <w:rsid w:val="009C4143"/>
    <w:rsid w:val="009C414C"/>
    <w:rsid w:val="009C4716"/>
    <w:rsid w:val="009C4CD8"/>
    <w:rsid w:val="009D6E3A"/>
    <w:rsid w:val="009E06E4"/>
    <w:rsid w:val="009E1293"/>
    <w:rsid w:val="009E1D8B"/>
    <w:rsid w:val="009E369C"/>
    <w:rsid w:val="009E74A7"/>
    <w:rsid w:val="009E7B25"/>
    <w:rsid w:val="009F11DD"/>
    <w:rsid w:val="009F38D3"/>
    <w:rsid w:val="009F7CAF"/>
    <w:rsid w:val="00A06C88"/>
    <w:rsid w:val="00A07690"/>
    <w:rsid w:val="00A12DEA"/>
    <w:rsid w:val="00A16EF3"/>
    <w:rsid w:val="00A238F2"/>
    <w:rsid w:val="00A23AB5"/>
    <w:rsid w:val="00A23DC2"/>
    <w:rsid w:val="00A258A0"/>
    <w:rsid w:val="00A36301"/>
    <w:rsid w:val="00A37F8D"/>
    <w:rsid w:val="00A40CB2"/>
    <w:rsid w:val="00A418D6"/>
    <w:rsid w:val="00A430F8"/>
    <w:rsid w:val="00A45063"/>
    <w:rsid w:val="00A455BA"/>
    <w:rsid w:val="00A46F25"/>
    <w:rsid w:val="00A5456E"/>
    <w:rsid w:val="00A554C5"/>
    <w:rsid w:val="00A6224E"/>
    <w:rsid w:val="00A73237"/>
    <w:rsid w:val="00A7355F"/>
    <w:rsid w:val="00A74822"/>
    <w:rsid w:val="00A75964"/>
    <w:rsid w:val="00A76B52"/>
    <w:rsid w:val="00A82BF2"/>
    <w:rsid w:val="00A83EF6"/>
    <w:rsid w:val="00A8649A"/>
    <w:rsid w:val="00A86C1A"/>
    <w:rsid w:val="00A877AC"/>
    <w:rsid w:val="00A96749"/>
    <w:rsid w:val="00AA0388"/>
    <w:rsid w:val="00AA632D"/>
    <w:rsid w:val="00AB0516"/>
    <w:rsid w:val="00AB2572"/>
    <w:rsid w:val="00AB5E2D"/>
    <w:rsid w:val="00AC0267"/>
    <w:rsid w:val="00AC1480"/>
    <w:rsid w:val="00AC2501"/>
    <w:rsid w:val="00AD15F1"/>
    <w:rsid w:val="00AD1EE2"/>
    <w:rsid w:val="00AD3D93"/>
    <w:rsid w:val="00AE287F"/>
    <w:rsid w:val="00AF3C50"/>
    <w:rsid w:val="00AF4D8E"/>
    <w:rsid w:val="00B00740"/>
    <w:rsid w:val="00B135D9"/>
    <w:rsid w:val="00B22398"/>
    <w:rsid w:val="00B31BD4"/>
    <w:rsid w:val="00B33435"/>
    <w:rsid w:val="00B33D77"/>
    <w:rsid w:val="00B3782E"/>
    <w:rsid w:val="00B37B38"/>
    <w:rsid w:val="00B40042"/>
    <w:rsid w:val="00B506AC"/>
    <w:rsid w:val="00B52664"/>
    <w:rsid w:val="00B5501F"/>
    <w:rsid w:val="00B559D6"/>
    <w:rsid w:val="00B65009"/>
    <w:rsid w:val="00B70E25"/>
    <w:rsid w:val="00B721F7"/>
    <w:rsid w:val="00B7475B"/>
    <w:rsid w:val="00B76029"/>
    <w:rsid w:val="00B764D2"/>
    <w:rsid w:val="00B76C91"/>
    <w:rsid w:val="00B77EE0"/>
    <w:rsid w:val="00B83132"/>
    <w:rsid w:val="00B865F0"/>
    <w:rsid w:val="00B93B9D"/>
    <w:rsid w:val="00B93BDC"/>
    <w:rsid w:val="00B949D4"/>
    <w:rsid w:val="00BA499C"/>
    <w:rsid w:val="00BA582A"/>
    <w:rsid w:val="00BA59D6"/>
    <w:rsid w:val="00BA798A"/>
    <w:rsid w:val="00BC02B8"/>
    <w:rsid w:val="00BC1B88"/>
    <w:rsid w:val="00BC282A"/>
    <w:rsid w:val="00BC737D"/>
    <w:rsid w:val="00BD0035"/>
    <w:rsid w:val="00BD2DCC"/>
    <w:rsid w:val="00BE0229"/>
    <w:rsid w:val="00BE6C6F"/>
    <w:rsid w:val="00BE77B1"/>
    <w:rsid w:val="00BF1E53"/>
    <w:rsid w:val="00BF5E23"/>
    <w:rsid w:val="00BF6613"/>
    <w:rsid w:val="00C12532"/>
    <w:rsid w:val="00C1782E"/>
    <w:rsid w:val="00C17BA0"/>
    <w:rsid w:val="00C227F4"/>
    <w:rsid w:val="00C36191"/>
    <w:rsid w:val="00C361B6"/>
    <w:rsid w:val="00C36446"/>
    <w:rsid w:val="00C364D3"/>
    <w:rsid w:val="00C44981"/>
    <w:rsid w:val="00C455C5"/>
    <w:rsid w:val="00C56A60"/>
    <w:rsid w:val="00C64D4A"/>
    <w:rsid w:val="00C6615B"/>
    <w:rsid w:val="00C672AF"/>
    <w:rsid w:val="00C73185"/>
    <w:rsid w:val="00C740C1"/>
    <w:rsid w:val="00C81B22"/>
    <w:rsid w:val="00C8699C"/>
    <w:rsid w:val="00CA72BE"/>
    <w:rsid w:val="00CB13D6"/>
    <w:rsid w:val="00CB66C5"/>
    <w:rsid w:val="00CC5657"/>
    <w:rsid w:val="00CC7818"/>
    <w:rsid w:val="00CD1049"/>
    <w:rsid w:val="00CE1AA1"/>
    <w:rsid w:val="00CE285E"/>
    <w:rsid w:val="00CE4EC2"/>
    <w:rsid w:val="00CE5AD3"/>
    <w:rsid w:val="00CE6E79"/>
    <w:rsid w:val="00CF3061"/>
    <w:rsid w:val="00D00493"/>
    <w:rsid w:val="00D0073D"/>
    <w:rsid w:val="00D073F6"/>
    <w:rsid w:val="00D10357"/>
    <w:rsid w:val="00D11DAD"/>
    <w:rsid w:val="00D1442C"/>
    <w:rsid w:val="00D14C39"/>
    <w:rsid w:val="00D164B0"/>
    <w:rsid w:val="00D279F0"/>
    <w:rsid w:val="00D3486D"/>
    <w:rsid w:val="00D35201"/>
    <w:rsid w:val="00D36AAE"/>
    <w:rsid w:val="00D41618"/>
    <w:rsid w:val="00D56620"/>
    <w:rsid w:val="00D56C90"/>
    <w:rsid w:val="00D56EA9"/>
    <w:rsid w:val="00D56F44"/>
    <w:rsid w:val="00D611B4"/>
    <w:rsid w:val="00D61A2F"/>
    <w:rsid w:val="00D61D91"/>
    <w:rsid w:val="00D654B1"/>
    <w:rsid w:val="00D723BD"/>
    <w:rsid w:val="00D72C05"/>
    <w:rsid w:val="00D73586"/>
    <w:rsid w:val="00D740FE"/>
    <w:rsid w:val="00D75EF4"/>
    <w:rsid w:val="00D76475"/>
    <w:rsid w:val="00D7668A"/>
    <w:rsid w:val="00D8057A"/>
    <w:rsid w:val="00D90458"/>
    <w:rsid w:val="00D91350"/>
    <w:rsid w:val="00D926D0"/>
    <w:rsid w:val="00D93BF5"/>
    <w:rsid w:val="00D95CDF"/>
    <w:rsid w:val="00DA0FB1"/>
    <w:rsid w:val="00DB2121"/>
    <w:rsid w:val="00DB2E1B"/>
    <w:rsid w:val="00DC16BE"/>
    <w:rsid w:val="00DC264E"/>
    <w:rsid w:val="00DC6136"/>
    <w:rsid w:val="00DC7303"/>
    <w:rsid w:val="00DD29C1"/>
    <w:rsid w:val="00DD6FDE"/>
    <w:rsid w:val="00DE06FF"/>
    <w:rsid w:val="00DE0D26"/>
    <w:rsid w:val="00DE1804"/>
    <w:rsid w:val="00DF0A73"/>
    <w:rsid w:val="00DF2CDE"/>
    <w:rsid w:val="00E00E14"/>
    <w:rsid w:val="00E04376"/>
    <w:rsid w:val="00E04CD8"/>
    <w:rsid w:val="00E051FE"/>
    <w:rsid w:val="00E11B00"/>
    <w:rsid w:val="00E14CB2"/>
    <w:rsid w:val="00E17B3F"/>
    <w:rsid w:val="00E21B58"/>
    <w:rsid w:val="00E22456"/>
    <w:rsid w:val="00E2263B"/>
    <w:rsid w:val="00E24683"/>
    <w:rsid w:val="00E261F6"/>
    <w:rsid w:val="00E266C7"/>
    <w:rsid w:val="00E3004A"/>
    <w:rsid w:val="00E36D4D"/>
    <w:rsid w:val="00E37FF9"/>
    <w:rsid w:val="00E43872"/>
    <w:rsid w:val="00E44286"/>
    <w:rsid w:val="00E458F2"/>
    <w:rsid w:val="00E463F0"/>
    <w:rsid w:val="00E46622"/>
    <w:rsid w:val="00E5307C"/>
    <w:rsid w:val="00E5517C"/>
    <w:rsid w:val="00E61D58"/>
    <w:rsid w:val="00E62AA1"/>
    <w:rsid w:val="00E679F8"/>
    <w:rsid w:val="00E67C6E"/>
    <w:rsid w:val="00E74333"/>
    <w:rsid w:val="00E756A4"/>
    <w:rsid w:val="00E7719C"/>
    <w:rsid w:val="00E77F86"/>
    <w:rsid w:val="00E801B6"/>
    <w:rsid w:val="00E80684"/>
    <w:rsid w:val="00E870B3"/>
    <w:rsid w:val="00E87DAE"/>
    <w:rsid w:val="00E9490F"/>
    <w:rsid w:val="00E95A4F"/>
    <w:rsid w:val="00EA5947"/>
    <w:rsid w:val="00EA5E5B"/>
    <w:rsid w:val="00EA6601"/>
    <w:rsid w:val="00EB3EB1"/>
    <w:rsid w:val="00EB6414"/>
    <w:rsid w:val="00EC44F8"/>
    <w:rsid w:val="00ED5D60"/>
    <w:rsid w:val="00ED5F0F"/>
    <w:rsid w:val="00EE22B9"/>
    <w:rsid w:val="00EE77F2"/>
    <w:rsid w:val="00EF0D69"/>
    <w:rsid w:val="00EF2A7D"/>
    <w:rsid w:val="00EF56EC"/>
    <w:rsid w:val="00EF637C"/>
    <w:rsid w:val="00F04658"/>
    <w:rsid w:val="00F05C9F"/>
    <w:rsid w:val="00F06D76"/>
    <w:rsid w:val="00F13962"/>
    <w:rsid w:val="00F146CD"/>
    <w:rsid w:val="00F157D4"/>
    <w:rsid w:val="00F203B8"/>
    <w:rsid w:val="00F227FB"/>
    <w:rsid w:val="00F2285E"/>
    <w:rsid w:val="00F25D08"/>
    <w:rsid w:val="00F41703"/>
    <w:rsid w:val="00F52F0D"/>
    <w:rsid w:val="00F602C9"/>
    <w:rsid w:val="00F60D0D"/>
    <w:rsid w:val="00F61DD3"/>
    <w:rsid w:val="00F62818"/>
    <w:rsid w:val="00F66A43"/>
    <w:rsid w:val="00F675A2"/>
    <w:rsid w:val="00F67891"/>
    <w:rsid w:val="00F7031A"/>
    <w:rsid w:val="00F779B0"/>
    <w:rsid w:val="00F82786"/>
    <w:rsid w:val="00F82CBE"/>
    <w:rsid w:val="00F8312C"/>
    <w:rsid w:val="00F86E77"/>
    <w:rsid w:val="00F90C32"/>
    <w:rsid w:val="00F973C4"/>
    <w:rsid w:val="00F976CF"/>
    <w:rsid w:val="00FA0979"/>
    <w:rsid w:val="00FA3477"/>
    <w:rsid w:val="00FA4614"/>
    <w:rsid w:val="00FA717E"/>
    <w:rsid w:val="00FB1F9A"/>
    <w:rsid w:val="00FB523C"/>
    <w:rsid w:val="00FC41D0"/>
    <w:rsid w:val="00FD12D5"/>
    <w:rsid w:val="00FD15DE"/>
    <w:rsid w:val="00FD74AD"/>
    <w:rsid w:val="00FE58BC"/>
    <w:rsid w:val="00FF1D2C"/>
    <w:rsid w:val="00FF6B86"/>
    <w:rsid w:val="01DDCA26"/>
    <w:rsid w:val="037413BA"/>
    <w:rsid w:val="03FD3A09"/>
    <w:rsid w:val="04AA350D"/>
    <w:rsid w:val="05543EAC"/>
    <w:rsid w:val="060E8B4F"/>
    <w:rsid w:val="0653B711"/>
    <w:rsid w:val="087C74A1"/>
    <w:rsid w:val="0A2F0F7F"/>
    <w:rsid w:val="0BB68873"/>
    <w:rsid w:val="0C646769"/>
    <w:rsid w:val="0E2234C1"/>
    <w:rsid w:val="0F326E64"/>
    <w:rsid w:val="139A13F3"/>
    <w:rsid w:val="14A46EEE"/>
    <w:rsid w:val="16492F13"/>
    <w:rsid w:val="18A110BB"/>
    <w:rsid w:val="19256BF6"/>
    <w:rsid w:val="1AEDA141"/>
    <w:rsid w:val="1D777B53"/>
    <w:rsid w:val="1EFC07C8"/>
    <w:rsid w:val="213318C8"/>
    <w:rsid w:val="217B050F"/>
    <w:rsid w:val="23F7CF75"/>
    <w:rsid w:val="25CE62E1"/>
    <w:rsid w:val="28C6DBC5"/>
    <w:rsid w:val="28D0D2B5"/>
    <w:rsid w:val="28F27EFC"/>
    <w:rsid w:val="2987EBCE"/>
    <w:rsid w:val="2AD9288B"/>
    <w:rsid w:val="2AE832BA"/>
    <w:rsid w:val="2C2756D5"/>
    <w:rsid w:val="2CD5CC1E"/>
    <w:rsid w:val="2DDF4E6F"/>
    <w:rsid w:val="2EF1F89A"/>
    <w:rsid w:val="2EF78AE1"/>
    <w:rsid w:val="2FE49A32"/>
    <w:rsid w:val="31C6E943"/>
    <w:rsid w:val="366F486F"/>
    <w:rsid w:val="37BA42BF"/>
    <w:rsid w:val="398C2C1D"/>
    <w:rsid w:val="39F25616"/>
    <w:rsid w:val="3D8D8EE7"/>
    <w:rsid w:val="3E28273E"/>
    <w:rsid w:val="3E323C37"/>
    <w:rsid w:val="3F2DEA95"/>
    <w:rsid w:val="432B627C"/>
    <w:rsid w:val="43D4CF90"/>
    <w:rsid w:val="47263A20"/>
    <w:rsid w:val="483C4998"/>
    <w:rsid w:val="4CD510C1"/>
    <w:rsid w:val="50497E22"/>
    <w:rsid w:val="51C7EAEF"/>
    <w:rsid w:val="5286993E"/>
    <w:rsid w:val="52EFFE5C"/>
    <w:rsid w:val="53E14308"/>
    <w:rsid w:val="5550D3FE"/>
    <w:rsid w:val="580D6276"/>
    <w:rsid w:val="58E119AF"/>
    <w:rsid w:val="599FBDA9"/>
    <w:rsid w:val="5CD7281C"/>
    <w:rsid w:val="5D4D6D93"/>
    <w:rsid w:val="5E60BA11"/>
    <w:rsid w:val="64173F91"/>
    <w:rsid w:val="64A59AD8"/>
    <w:rsid w:val="65A08528"/>
    <w:rsid w:val="65F9E8B1"/>
    <w:rsid w:val="668B1CD4"/>
    <w:rsid w:val="69E60F9B"/>
    <w:rsid w:val="6B39DFA5"/>
    <w:rsid w:val="6DCB78E5"/>
    <w:rsid w:val="6DFB9B1E"/>
    <w:rsid w:val="6E2D234E"/>
    <w:rsid w:val="6EEC046E"/>
    <w:rsid w:val="703FE0ED"/>
    <w:rsid w:val="711E790E"/>
    <w:rsid w:val="7434A2E2"/>
    <w:rsid w:val="74A6C50C"/>
    <w:rsid w:val="771DBCFC"/>
    <w:rsid w:val="7749599F"/>
    <w:rsid w:val="77B9B997"/>
    <w:rsid w:val="790D5D0D"/>
    <w:rsid w:val="7AC6D327"/>
    <w:rsid w:val="7AEF4CD2"/>
    <w:rsid w:val="7E35A0E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7DF406"/>
  <w15:docId w15:val="{0E13003C-DAF2-454F-8D05-A064833F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6749"/>
    <w:pPr>
      <w:spacing w:after="0" w:line="240" w:lineRule="auto"/>
    </w:pPr>
    <w:rPr>
      <w:rFonts w:ascii="Times New Roman" w:hAnsi="Times New Roman" w:cs="Times New Roman"/>
      <w:sz w:val="24"/>
      <w:szCs w:val="24"/>
    </w:rPr>
  </w:style>
  <w:style w:type="paragraph" w:styleId="Heading1">
    <w:name w:val="heading 1"/>
    <w:basedOn w:val="Normal"/>
    <w:next w:val="BodyText"/>
    <w:link w:val="Heading1Char"/>
    <w:uiPriority w:val="99"/>
    <w:qFormat/>
    <w:rsid w:val="00727936"/>
    <w:pPr>
      <w:keepNext/>
      <w:spacing w:before="240" w:after="120"/>
      <w:outlineLvl w:val="0"/>
    </w:pPr>
    <w:rPr>
      <w:rFonts w:asciiTheme="minorHAnsi" w:hAnsiTheme="minorHAnsi" w:cstheme="minorHAnsi"/>
      <w:b/>
      <w:bCs/>
      <w:smallCaps/>
      <w:kern w:val="32"/>
      <w:sz w:val="44"/>
      <w:szCs w:val="48"/>
      <w:lang w:bidi="he-IL"/>
    </w:rPr>
  </w:style>
  <w:style w:type="paragraph" w:styleId="Heading2">
    <w:name w:val="heading 2"/>
    <w:basedOn w:val="Normal"/>
    <w:next w:val="BodyText"/>
    <w:link w:val="Heading2Char"/>
    <w:qFormat/>
    <w:rsid w:val="00727936"/>
    <w:pPr>
      <w:keepNext/>
      <w:keepLines/>
      <w:tabs>
        <w:tab w:val="num" w:pos="1440"/>
      </w:tabs>
      <w:spacing w:before="240" w:after="120"/>
      <w:ind w:left="1440" w:hanging="1440"/>
      <w:outlineLvl w:val="1"/>
    </w:pPr>
    <w:rPr>
      <w:rFonts w:asciiTheme="minorHAnsi" w:hAnsiTheme="minorHAnsi" w:cstheme="minorHAnsi"/>
      <w:b/>
      <w:bCs/>
      <w:sz w:val="36"/>
      <w:szCs w:val="32"/>
      <w:lang w:bidi="he-IL"/>
    </w:rPr>
  </w:style>
  <w:style w:type="paragraph" w:styleId="Heading3">
    <w:name w:val="heading 3"/>
    <w:basedOn w:val="Normal"/>
    <w:next w:val="Normal"/>
    <w:link w:val="Heading3Char"/>
    <w:uiPriority w:val="99"/>
    <w:qFormat/>
    <w:rsid w:val="00727936"/>
    <w:pPr>
      <w:keepNext/>
      <w:keepLines/>
      <w:pBdr>
        <w:top w:val="single" w:sz="12" w:space="1" w:color="auto"/>
      </w:pBdr>
      <w:tabs>
        <w:tab w:val="left" w:pos="1170"/>
      </w:tabs>
      <w:spacing w:before="400" w:after="80"/>
      <w:ind w:left="90"/>
      <w:outlineLvl w:val="2"/>
    </w:pPr>
    <w:rPr>
      <w:rFonts w:asciiTheme="minorHAnsi" w:hAnsiTheme="minorHAnsi" w:cstheme="minorHAnsi"/>
      <w:b/>
      <w:bCs/>
      <w:sz w:val="28"/>
      <w:szCs w:val="28"/>
      <w:lang w:bidi="he-IL"/>
    </w:rPr>
  </w:style>
  <w:style w:type="paragraph" w:styleId="Heading4">
    <w:name w:val="heading 4"/>
    <w:basedOn w:val="Normal"/>
    <w:next w:val="BodyText"/>
    <w:link w:val="Heading4Char"/>
    <w:uiPriority w:val="99"/>
    <w:rsid w:val="00727936"/>
    <w:pPr>
      <w:keepNext/>
      <w:keepLines/>
      <w:tabs>
        <w:tab w:val="num" w:pos="2880"/>
      </w:tabs>
      <w:spacing w:before="160" w:after="80"/>
      <w:ind w:left="2880" w:hanging="1440"/>
      <w:outlineLvl w:val="3"/>
    </w:pPr>
    <w:rPr>
      <w:rFonts w:ascii="Arial" w:hAnsi="Arial" w:cs="Arial"/>
      <w:b/>
      <w:bCs/>
      <w:color w:val="336699"/>
      <w:szCs w:val="22"/>
      <w:lang w:bidi="he-IL"/>
    </w:rPr>
  </w:style>
  <w:style w:type="paragraph" w:styleId="Heading5">
    <w:name w:val="heading 5"/>
    <w:basedOn w:val="Normal"/>
    <w:next w:val="Normal"/>
    <w:link w:val="Heading5Char"/>
    <w:uiPriority w:val="99"/>
    <w:rsid w:val="00727936"/>
    <w:pPr>
      <w:spacing w:before="240" w:after="60"/>
      <w:outlineLvl w:val="4"/>
    </w:pPr>
    <w:rPr>
      <w:b/>
      <w:bCs/>
      <w:i/>
      <w:iCs/>
      <w:sz w:val="26"/>
      <w:szCs w:val="26"/>
    </w:rPr>
  </w:style>
  <w:style w:type="paragraph" w:styleId="Heading6">
    <w:name w:val="heading 6"/>
    <w:basedOn w:val="Normal"/>
    <w:next w:val="Normal"/>
    <w:link w:val="Heading6Char"/>
    <w:uiPriority w:val="99"/>
    <w:rsid w:val="00727936"/>
    <w:pPr>
      <w:spacing w:before="240" w:after="60"/>
      <w:outlineLvl w:val="5"/>
    </w:pPr>
    <w:rPr>
      <w:b/>
      <w:bCs/>
      <w:szCs w:val="22"/>
    </w:rPr>
  </w:style>
  <w:style w:type="paragraph" w:styleId="Heading7">
    <w:name w:val="heading 7"/>
    <w:basedOn w:val="Normal"/>
    <w:next w:val="Normal"/>
    <w:link w:val="Heading7Char"/>
    <w:uiPriority w:val="99"/>
    <w:rsid w:val="00727936"/>
    <w:pPr>
      <w:spacing w:before="240" w:after="60"/>
      <w:outlineLvl w:val="6"/>
    </w:pPr>
  </w:style>
  <w:style w:type="paragraph" w:styleId="Heading8">
    <w:name w:val="heading 8"/>
    <w:basedOn w:val="Normal"/>
    <w:next w:val="Normal"/>
    <w:link w:val="Heading8Char"/>
    <w:uiPriority w:val="99"/>
    <w:rsid w:val="00727936"/>
    <w:pPr>
      <w:spacing w:before="240" w:after="60"/>
      <w:outlineLvl w:val="7"/>
    </w:pPr>
    <w:rPr>
      <w:i/>
      <w:iCs/>
    </w:rPr>
  </w:style>
  <w:style w:type="paragraph" w:styleId="Heading9">
    <w:name w:val="heading 9"/>
    <w:basedOn w:val="Normal"/>
    <w:next w:val="Normal"/>
    <w:link w:val="Heading9Char"/>
    <w:uiPriority w:val="99"/>
    <w:rsid w:val="00727936"/>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7936"/>
    <w:pPr>
      <w:tabs>
        <w:tab w:val="center" w:pos="4320"/>
        <w:tab w:val="right" w:pos="8640"/>
      </w:tabs>
    </w:pPr>
    <w:rPr>
      <w:sz w:val="20"/>
      <w:szCs w:val="20"/>
      <w:lang w:bidi="he-IL"/>
    </w:rPr>
  </w:style>
  <w:style w:type="character" w:customStyle="1" w:styleId="HeaderChar">
    <w:name w:val="Header Char"/>
    <w:basedOn w:val="DefaultParagraphFont"/>
    <w:link w:val="Header"/>
    <w:uiPriority w:val="99"/>
    <w:rsid w:val="00727936"/>
    <w:rPr>
      <w:rFonts w:ascii="Calibri" w:eastAsia="Times New Roman" w:hAnsi="Calibri" w:cs="Times New Roman"/>
      <w:sz w:val="20"/>
      <w:szCs w:val="20"/>
      <w:lang w:bidi="he-IL"/>
    </w:rPr>
  </w:style>
  <w:style w:type="paragraph" w:styleId="Footer">
    <w:name w:val="footer"/>
    <w:basedOn w:val="Normal"/>
    <w:link w:val="FooterChar"/>
    <w:uiPriority w:val="99"/>
    <w:rsid w:val="00727936"/>
    <w:pPr>
      <w:tabs>
        <w:tab w:val="center" w:pos="4320"/>
        <w:tab w:val="right" w:pos="8640"/>
      </w:tabs>
    </w:pPr>
    <w:rPr>
      <w:sz w:val="20"/>
      <w:szCs w:val="20"/>
      <w:lang w:bidi="he-IL"/>
    </w:rPr>
  </w:style>
  <w:style w:type="character" w:customStyle="1" w:styleId="FooterChar">
    <w:name w:val="Footer Char"/>
    <w:basedOn w:val="DefaultParagraphFont"/>
    <w:link w:val="Footer"/>
    <w:uiPriority w:val="99"/>
    <w:rsid w:val="00727936"/>
    <w:rPr>
      <w:rFonts w:ascii="Calibri" w:eastAsia="Times New Roman" w:hAnsi="Calibri" w:cs="Times New Roman"/>
      <w:sz w:val="20"/>
      <w:szCs w:val="20"/>
      <w:lang w:bidi="he-IL"/>
    </w:rPr>
  </w:style>
  <w:style w:type="paragraph" w:styleId="BalloonText">
    <w:name w:val="Balloon Text"/>
    <w:basedOn w:val="Normal"/>
    <w:link w:val="BalloonTextChar"/>
    <w:uiPriority w:val="99"/>
    <w:rsid w:val="00727936"/>
    <w:rPr>
      <w:rFonts w:ascii="Tahoma" w:hAnsi="Tahoma" w:cs="Tahoma"/>
      <w:sz w:val="16"/>
      <w:szCs w:val="16"/>
    </w:rPr>
  </w:style>
  <w:style w:type="character" w:customStyle="1" w:styleId="BalloonTextChar">
    <w:name w:val="Balloon Text Char"/>
    <w:basedOn w:val="DefaultParagraphFont"/>
    <w:link w:val="BalloonText"/>
    <w:uiPriority w:val="99"/>
    <w:rsid w:val="00727936"/>
    <w:rPr>
      <w:rFonts w:ascii="Tahoma" w:eastAsia="Times New Roman" w:hAnsi="Tahoma" w:cs="Tahoma"/>
      <w:sz w:val="16"/>
      <w:szCs w:val="16"/>
    </w:rPr>
  </w:style>
  <w:style w:type="paragraph" w:styleId="NoSpacing">
    <w:name w:val="No Spacing"/>
    <w:link w:val="NoSpacingChar"/>
    <w:uiPriority w:val="1"/>
    <w:qFormat/>
    <w:rsid w:val="00727936"/>
    <w:pPr>
      <w:spacing w:after="0" w:line="240" w:lineRule="auto"/>
    </w:pPr>
    <w:rPr>
      <w:rFonts w:ascii="Calibri" w:eastAsia="Times New Roman" w:hAnsi="Calibri" w:cs="Times New Roman"/>
      <w:lang w:bidi="en-US"/>
    </w:rPr>
  </w:style>
  <w:style w:type="character" w:customStyle="1" w:styleId="NoSpacingChar">
    <w:name w:val="No Spacing Char"/>
    <w:basedOn w:val="DefaultParagraphFont"/>
    <w:link w:val="NoSpacing"/>
    <w:uiPriority w:val="1"/>
    <w:locked/>
    <w:rsid w:val="006D717D"/>
    <w:rPr>
      <w:rFonts w:ascii="Calibri" w:eastAsia="Times New Roman" w:hAnsi="Calibri" w:cs="Times New Roman"/>
      <w:lang w:bidi="en-US"/>
    </w:rPr>
  </w:style>
  <w:style w:type="paragraph" w:styleId="ListParagraph">
    <w:name w:val="List Paragraph"/>
    <w:basedOn w:val="Normal"/>
    <w:uiPriority w:val="34"/>
    <w:qFormat/>
    <w:rsid w:val="00727936"/>
    <w:pPr>
      <w:ind w:left="720"/>
      <w:contextualSpacing/>
    </w:pPr>
  </w:style>
  <w:style w:type="character" w:customStyle="1" w:styleId="menucascade">
    <w:name w:val="menucascade"/>
    <w:basedOn w:val="DefaultParagraphFont"/>
    <w:rsid w:val="00F973C4"/>
  </w:style>
  <w:style w:type="character" w:customStyle="1" w:styleId="uicontrol1">
    <w:name w:val="uicontrol1"/>
    <w:basedOn w:val="DefaultParagraphFont"/>
    <w:rsid w:val="00F973C4"/>
    <w:rPr>
      <w:b/>
      <w:bCs/>
    </w:rPr>
  </w:style>
  <w:style w:type="paragraph" w:styleId="Title">
    <w:name w:val="Title"/>
    <w:basedOn w:val="Normal"/>
    <w:next w:val="Normal"/>
    <w:link w:val="TitleChar"/>
    <w:qFormat/>
    <w:rsid w:val="00727936"/>
    <w:pPr>
      <w:spacing w:after="300"/>
      <w:contextualSpacing/>
    </w:pPr>
    <w:rPr>
      <w:rFonts w:eastAsiaTheme="majorEastAsia" w:cstheme="majorBidi"/>
      <w:color w:val="000000" w:themeColor="text1"/>
      <w:spacing w:val="5"/>
      <w:kern w:val="28"/>
      <w:sz w:val="96"/>
      <w:szCs w:val="52"/>
    </w:rPr>
  </w:style>
  <w:style w:type="character" w:customStyle="1" w:styleId="TitleChar">
    <w:name w:val="Title Char"/>
    <w:basedOn w:val="DefaultParagraphFont"/>
    <w:link w:val="Title"/>
    <w:rsid w:val="00727936"/>
    <w:rPr>
      <w:rFonts w:ascii="Calibri" w:eastAsiaTheme="majorEastAsia" w:hAnsi="Calibri" w:cstheme="majorBidi"/>
      <w:color w:val="000000" w:themeColor="text1"/>
      <w:spacing w:val="5"/>
      <w:kern w:val="28"/>
      <w:sz w:val="96"/>
      <w:szCs w:val="52"/>
    </w:rPr>
  </w:style>
  <w:style w:type="paragraph" w:styleId="Subtitle">
    <w:name w:val="Subtitle"/>
    <w:basedOn w:val="Normal"/>
    <w:next w:val="Normal"/>
    <w:link w:val="SubtitleChar"/>
    <w:uiPriority w:val="11"/>
    <w:qFormat/>
    <w:rsid w:val="00F973C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973C4"/>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9"/>
    <w:rsid w:val="00727936"/>
    <w:rPr>
      <w:rFonts w:eastAsia="Times New Roman" w:cstheme="minorHAnsi"/>
      <w:b/>
      <w:bCs/>
      <w:smallCaps/>
      <w:kern w:val="32"/>
      <w:sz w:val="44"/>
      <w:szCs w:val="48"/>
      <w:lang w:bidi="he-IL"/>
    </w:rPr>
  </w:style>
  <w:style w:type="paragraph" w:styleId="TOCHeading">
    <w:name w:val="TOC Heading"/>
    <w:basedOn w:val="Heading1"/>
    <w:next w:val="Normal"/>
    <w:uiPriority w:val="39"/>
    <w:unhideWhenUsed/>
    <w:rsid w:val="00727936"/>
    <w:pPr>
      <w:keepLines/>
      <w:spacing w:after="0" w:line="276" w:lineRule="auto"/>
      <w:outlineLvl w:val="9"/>
    </w:pPr>
    <w:rPr>
      <w:rFonts w:asciiTheme="majorHAnsi" w:eastAsiaTheme="majorEastAsia" w:hAnsiTheme="majorHAnsi" w:cstheme="majorBidi"/>
      <w:smallCaps w:val="0"/>
      <w:color w:val="365F91" w:themeColor="accent1" w:themeShade="BF"/>
      <w:kern w:val="0"/>
      <w:sz w:val="28"/>
      <w:szCs w:val="28"/>
      <w:lang w:bidi="ar-SA"/>
    </w:rPr>
  </w:style>
  <w:style w:type="paragraph" w:styleId="TOC1">
    <w:name w:val="toc 1"/>
    <w:basedOn w:val="Normal"/>
    <w:next w:val="BodyText"/>
    <w:uiPriority w:val="39"/>
    <w:rsid w:val="00727936"/>
    <w:pPr>
      <w:tabs>
        <w:tab w:val="right" w:leader="dot" w:pos="10142"/>
      </w:tabs>
      <w:spacing w:before="360" w:after="120"/>
    </w:pPr>
    <w:rPr>
      <w:rFonts w:asciiTheme="minorHAnsi" w:hAnsiTheme="minorHAnsi" w:cstheme="minorHAnsi"/>
      <w:bCs/>
      <w:noProof/>
      <w:szCs w:val="20"/>
      <w:lang w:bidi="he-IL"/>
    </w:rPr>
  </w:style>
  <w:style w:type="character" w:styleId="Hyperlink">
    <w:name w:val="Hyperlink"/>
    <w:basedOn w:val="DefaultParagraphFont"/>
    <w:uiPriority w:val="99"/>
    <w:rsid w:val="00727936"/>
    <w:rPr>
      <w:rFonts w:cs="Times New Roman"/>
      <w:color w:val="0000FF"/>
      <w:u w:val="single"/>
    </w:rPr>
  </w:style>
  <w:style w:type="paragraph" w:customStyle="1" w:styleId="Default">
    <w:name w:val="Default"/>
    <w:rsid w:val="00271B62"/>
    <w:pPr>
      <w:autoSpaceDE w:val="0"/>
      <w:autoSpaceDN w:val="0"/>
      <w:adjustRightInd w:val="0"/>
      <w:spacing w:after="0" w:line="240" w:lineRule="auto"/>
    </w:pPr>
    <w:rPr>
      <w:rFonts w:ascii="Calibri" w:hAnsi="Calibri" w:cs="Calibri"/>
      <w:color w:val="000000"/>
      <w:sz w:val="24"/>
      <w:szCs w:val="24"/>
    </w:rPr>
  </w:style>
  <w:style w:type="paragraph" w:customStyle="1" w:styleId="F5HChapter">
    <w:name w:val="F5 H Chapter"/>
    <w:basedOn w:val="Normal"/>
    <w:link w:val="F5HChapterChar"/>
    <w:qFormat/>
    <w:rsid w:val="00D8057A"/>
    <w:pPr>
      <w:pBdr>
        <w:top w:val="single" w:sz="48" w:space="1" w:color="595959" w:themeColor="text1" w:themeTint="A6"/>
        <w:left w:val="single" w:sz="48" w:space="4" w:color="595959" w:themeColor="text1" w:themeTint="A6"/>
        <w:bottom w:val="single" w:sz="48" w:space="1" w:color="595959" w:themeColor="text1" w:themeTint="A6"/>
        <w:right w:val="single" w:sz="48" w:space="4" w:color="595959" w:themeColor="text1" w:themeTint="A6"/>
      </w:pBdr>
      <w:shd w:val="clear" w:color="auto" w:fill="595959" w:themeFill="text1" w:themeFillTint="A6"/>
      <w:spacing w:after="120"/>
    </w:pPr>
    <w:rPr>
      <w:rFonts w:ascii="Arial" w:hAnsi="Arial" w:cs="Arial"/>
      <w:color w:val="FFFFFF" w:themeColor="background1"/>
      <w:sz w:val="44"/>
      <w:szCs w:val="44"/>
      <w:lang w:bidi="en-US"/>
    </w:rPr>
  </w:style>
  <w:style w:type="character" w:customStyle="1" w:styleId="F5HChapterChar">
    <w:name w:val="F5 H Chapter Char"/>
    <w:basedOn w:val="DefaultParagraphFont"/>
    <w:link w:val="F5HChapter"/>
    <w:rsid w:val="00D8057A"/>
    <w:rPr>
      <w:rFonts w:ascii="Arial" w:eastAsia="Times New Roman" w:hAnsi="Arial" w:cs="Arial"/>
      <w:color w:val="FFFFFF" w:themeColor="background1"/>
      <w:sz w:val="44"/>
      <w:szCs w:val="44"/>
      <w:shd w:val="clear" w:color="auto" w:fill="595959" w:themeFill="text1" w:themeFillTint="A6"/>
      <w:lang w:bidi="en-US"/>
    </w:rPr>
  </w:style>
  <w:style w:type="paragraph" w:customStyle="1" w:styleId="F5H1">
    <w:name w:val="F5 H1"/>
    <w:basedOn w:val="Heading1"/>
    <w:link w:val="F5H1Char"/>
    <w:qFormat/>
    <w:rsid w:val="00D8057A"/>
    <w:pPr>
      <w:keepNext w:val="0"/>
      <w:pBdr>
        <w:top w:val="single" w:sz="4" w:space="1" w:color="auto"/>
        <w:bottom w:val="single" w:sz="4" w:space="1" w:color="auto"/>
      </w:pBdr>
      <w:spacing w:after="360"/>
    </w:pPr>
    <w:rPr>
      <w:rFonts w:ascii="Arial" w:hAnsi="Arial" w:cs="Times New Roman"/>
      <w:spacing w:val="5"/>
      <w:sz w:val="40"/>
      <w:szCs w:val="52"/>
      <w:lang w:eastAsia="x-none" w:bidi="en-US"/>
    </w:rPr>
  </w:style>
  <w:style w:type="paragraph" w:customStyle="1" w:styleId="F5H2">
    <w:name w:val="F5 H2"/>
    <w:basedOn w:val="Heading2"/>
    <w:link w:val="F5H2Char"/>
    <w:qFormat/>
    <w:rsid w:val="00D8057A"/>
    <w:pPr>
      <w:keepNext w:val="0"/>
      <w:keepLines w:val="0"/>
      <w:spacing w:before="360" w:after="360"/>
    </w:pPr>
    <w:rPr>
      <w:rFonts w:ascii="Arial" w:hAnsi="Arial" w:cs="Times New Roman"/>
      <w:spacing w:val="5"/>
      <w:sz w:val="32"/>
      <w:szCs w:val="52"/>
      <w:lang w:eastAsia="x-none" w:bidi="en-US"/>
    </w:rPr>
  </w:style>
  <w:style w:type="character" w:customStyle="1" w:styleId="F5H1Char">
    <w:name w:val="F5 H1 Char"/>
    <w:basedOn w:val="Heading1Char"/>
    <w:link w:val="F5H1"/>
    <w:rsid w:val="00D8057A"/>
    <w:rPr>
      <w:rFonts w:ascii="Arial" w:eastAsia="Times New Roman" w:hAnsi="Arial" w:cs="Times New Roman"/>
      <w:b/>
      <w:bCs/>
      <w:smallCaps/>
      <w:color w:val="365F91" w:themeColor="accent1" w:themeShade="BF"/>
      <w:spacing w:val="5"/>
      <w:kern w:val="32"/>
      <w:sz w:val="40"/>
      <w:szCs w:val="52"/>
      <w:lang w:eastAsia="x-none" w:bidi="en-US"/>
    </w:rPr>
  </w:style>
  <w:style w:type="paragraph" w:customStyle="1" w:styleId="F5B1">
    <w:name w:val="F5 B1"/>
    <w:basedOn w:val="Normal"/>
    <w:link w:val="F5B1Char"/>
    <w:qFormat/>
    <w:rsid w:val="00D8057A"/>
    <w:pPr>
      <w:numPr>
        <w:numId w:val="3"/>
      </w:numPr>
      <w:tabs>
        <w:tab w:val="left" w:pos="720"/>
      </w:tabs>
      <w:spacing w:after="120"/>
    </w:pPr>
    <w:rPr>
      <w:szCs w:val="22"/>
      <w:lang w:bidi="en-US"/>
    </w:rPr>
  </w:style>
  <w:style w:type="character" w:customStyle="1" w:styleId="F5H2Char">
    <w:name w:val="F5 H2 Char"/>
    <w:basedOn w:val="Heading2Char"/>
    <w:link w:val="F5H2"/>
    <w:rsid w:val="00D8057A"/>
    <w:rPr>
      <w:rFonts w:ascii="Arial" w:eastAsia="Times New Roman" w:hAnsi="Arial" w:cs="Times New Roman"/>
      <w:b/>
      <w:bCs/>
      <w:color w:val="4F81BD" w:themeColor="accent1"/>
      <w:spacing w:val="5"/>
      <w:sz w:val="32"/>
      <w:szCs w:val="52"/>
      <w:lang w:eastAsia="x-none" w:bidi="en-US"/>
    </w:rPr>
  </w:style>
  <w:style w:type="character" w:customStyle="1" w:styleId="F5B1Char">
    <w:name w:val="F5 B1 Char"/>
    <w:basedOn w:val="DefaultParagraphFont"/>
    <w:link w:val="F5B1"/>
    <w:rsid w:val="00D8057A"/>
    <w:rPr>
      <w:rFonts w:ascii="Times New Roman" w:eastAsia="Times New Roman" w:hAnsi="Times New Roman" w:cs="Times New Roman"/>
      <w:lang w:bidi="en-US"/>
    </w:rPr>
  </w:style>
  <w:style w:type="paragraph" w:customStyle="1" w:styleId="F5B2">
    <w:name w:val="F5 B2"/>
    <w:basedOn w:val="Normal"/>
    <w:qFormat/>
    <w:rsid w:val="00D8057A"/>
    <w:pPr>
      <w:numPr>
        <w:ilvl w:val="1"/>
        <w:numId w:val="3"/>
      </w:numPr>
      <w:spacing w:after="120"/>
      <w:ind w:left="1080"/>
    </w:pPr>
    <w:rPr>
      <w:szCs w:val="22"/>
      <w:lang w:bidi="en-US"/>
    </w:rPr>
  </w:style>
  <w:style w:type="paragraph" w:customStyle="1" w:styleId="F5B3">
    <w:name w:val="F5 B3"/>
    <w:basedOn w:val="F5B2"/>
    <w:qFormat/>
    <w:rsid w:val="00D8057A"/>
    <w:pPr>
      <w:numPr>
        <w:ilvl w:val="2"/>
      </w:numPr>
      <w:ind w:left="1440"/>
    </w:pPr>
  </w:style>
  <w:style w:type="paragraph" w:customStyle="1" w:styleId="F5B4">
    <w:name w:val="F5 B4"/>
    <w:basedOn w:val="F5B3"/>
    <w:qFormat/>
    <w:rsid w:val="00D8057A"/>
    <w:pPr>
      <w:numPr>
        <w:ilvl w:val="3"/>
      </w:numPr>
      <w:ind w:left="1800"/>
    </w:pPr>
  </w:style>
  <w:style w:type="character" w:customStyle="1" w:styleId="Heading2Char">
    <w:name w:val="Heading 2 Char"/>
    <w:basedOn w:val="DefaultParagraphFont"/>
    <w:link w:val="Heading2"/>
    <w:rsid w:val="00727936"/>
    <w:rPr>
      <w:rFonts w:eastAsia="Times New Roman" w:cstheme="minorHAnsi"/>
      <w:b/>
      <w:bCs/>
      <w:sz w:val="36"/>
      <w:szCs w:val="32"/>
      <w:lang w:bidi="he-IL"/>
    </w:rPr>
  </w:style>
  <w:style w:type="paragraph" w:styleId="TOC2">
    <w:name w:val="toc 2"/>
    <w:basedOn w:val="Normal"/>
    <w:next w:val="BodyText"/>
    <w:uiPriority w:val="39"/>
    <w:rsid w:val="00727936"/>
    <w:pPr>
      <w:tabs>
        <w:tab w:val="right" w:leader="dot" w:pos="10142"/>
      </w:tabs>
      <w:ind w:left="245"/>
    </w:pPr>
    <w:rPr>
      <w:rFonts w:asciiTheme="minorHAnsi" w:hAnsiTheme="minorHAnsi" w:cstheme="minorHAnsi"/>
      <w:noProof/>
      <w:lang w:bidi="he-IL"/>
    </w:rPr>
  </w:style>
  <w:style w:type="paragraph" w:customStyle="1" w:styleId="F5Numlist">
    <w:name w:val="F5 Numlist"/>
    <w:basedOn w:val="Normal"/>
    <w:link w:val="F5NumlistChar"/>
    <w:qFormat/>
    <w:rsid w:val="00B65009"/>
    <w:pPr>
      <w:numPr>
        <w:numId w:val="6"/>
      </w:numPr>
      <w:tabs>
        <w:tab w:val="left" w:pos="720"/>
      </w:tabs>
      <w:spacing w:after="120"/>
    </w:pPr>
    <w:rPr>
      <w:szCs w:val="22"/>
      <w:lang w:eastAsia="x-none" w:bidi="en-US"/>
    </w:rPr>
  </w:style>
  <w:style w:type="character" w:customStyle="1" w:styleId="F5NumlistChar">
    <w:name w:val="F5 Numlist Char"/>
    <w:basedOn w:val="DefaultParagraphFont"/>
    <w:link w:val="F5Numlist"/>
    <w:rsid w:val="00B65009"/>
    <w:rPr>
      <w:rFonts w:ascii="Times New Roman" w:eastAsia="Times New Roman" w:hAnsi="Times New Roman" w:cs="Times New Roman"/>
      <w:lang w:eastAsia="x-none" w:bidi="en-US"/>
    </w:rPr>
  </w:style>
  <w:style w:type="character" w:styleId="CommentReference">
    <w:name w:val="annotation reference"/>
    <w:basedOn w:val="DefaultParagraphFont"/>
    <w:uiPriority w:val="99"/>
    <w:rsid w:val="00727936"/>
    <w:rPr>
      <w:rFonts w:cs="Times New Roman"/>
      <w:sz w:val="16"/>
      <w:szCs w:val="16"/>
    </w:rPr>
  </w:style>
  <w:style w:type="paragraph" w:styleId="CommentText">
    <w:name w:val="annotation text"/>
    <w:basedOn w:val="Normal"/>
    <w:link w:val="CommentTextChar"/>
    <w:uiPriority w:val="99"/>
    <w:rsid w:val="00727936"/>
    <w:rPr>
      <w:sz w:val="20"/>
      <w:szCs w:val="20"/>
    </w:rPr>
  </w:style>
  <w:style w:type="character" w:customStyle="1" w:styleId="CommentTextChar">
    <w:name w:val="Comment Text Char"/>
    <w:basedOn w:val="DefaultParagraphFont"/>
    <w:link w:val="CommentText"/>
    <w:uiPriority w:val="99"/>
    <w:rsid w:val="00727936"/>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rsid w:val="00727936"/>
    <w:rPr>
      <w:b/>
      <w:bCs/>
    </w:rPr>
  </w:style>
  <w:style w:type="character" w:customStyle="1" w:styleId="CommentSubjectChar">
    <w:name w:val="Comment Subject Char"/>
    <w:basedOn w:val="CommentTextChar"/>
    <w:link w:val="CommentSubject"/>
    <w:uiPriority w:val="99"/>
    <w:rsid w:val="00727936"/>
    <w:rPr>
      <w:rFonts w:ascii="Calibri" w:eastAsia="Times New Roman" w:hAnsi="Calibri" w:cs="Times New Roman"/>
      <w:b/>
      <w:bCs/>
      <w:sz w:val="20"/>
      <w:szCs w:val="20"/>
    </w:rPr>
  </w:style>
  <w:style w:type="paragraph" w:customStyle="1" w:styleId="F5TabText">
    <w:name w:val="F5 TabText"/>
    <w:basedOn w:val="Normal"/>
    <w:qFormat/>
    <w:rsid w:val="001478E1"/>
    <w:pPr>
      <w:tabs>
        <w:tab w:val="left" w:pos="1440"/>
        <w:tab w:val="left" w:pos="2160"/>
        <w:tab w:val="left" w:pos="2880"/>
        <w:tab w:val="left" w:pos="3600"/>
      </w:tabs>
      <w:spacing w:before="40" w:after="20"/>
    </w:pPr>
    <w:rPr>
      <w:rFonts w:ascii="Arial" w:eastAsia="Calibri" w:hAnsi="Arial" w:cs="Arial"/>
      <w:sz w:val="20"/>
    </w:rPr>
  </w:style>
  <w:style w:type="paragraph" w:customStyle="1" w:styleId="F5H3">
    <w:name w:val="F5 H3"/>
    <w:basedOn w:val="Heading3"/>
    <w:link w:val="F5H3Char"/>
    <w:qFormat/>
    <w:rsid w:val="001478E1"/>
    <w:pPr>
      <w:spacing w:after="240"/>
    </w:pPr>
  </w:style>
  <w:style w:type="character" w:customStyle="1" w:styleId="F5H3Char">
    <w:name w:val="F5 H3 Char"/>
    <w:basedOn w:val="Heading3Char"/>
    <w:link w:val="F5H3"/>
    <w:rsid w:val="001478E1"/>
    <w:rPr>
      <w:rFonts w:asciiTheme="majorHAnsi" w:eastAsia="Times New Roman" w:hAnsiTheme="majorHAnsi" w:cstheme="minorHAnsi"/>
      <w:b/>
      <w:bCs/>
      <w:color w:val="4F81BD" w:themeColor="accent1"/>
      <w:sz w:val="28"/>
      <w:szCs w:val="28"/>
      <w:lang w:bidi="he-IL"/>
    </w:rPr>
  </w:style>
  <w:style w:type="paragraph" w:customStyle="1" w:styleId="BodyText0">
    <w:name w:val="BodyText"/>
    <w:basedOn w:val="BodyText"/>
    <w:link w:val="BodyTextChar"/>
    <w:qFormat/>
    <w:rsid w:val="00727936"/>
    <w:pPr>
      <w:spacing w:before="80" w:after="80"/>
      <w:ind w:left="720"/>
    </w:pPr>
    <w:rPr>
      <w:rFonts w:asciiTheme="minorHAnsi" w:hAnsiTheme="minorHAnsi" w:cstheme="minorHAnsi"/>
      <w:sz w:val="21"/>
      <w:szCs w:val="21"/>
      <w:lang w:bidi="he-IL"/>
    </w:rPr>
  </w:style>
  <w:style w:type="character" w:customStyle="1" w:styleId="BodyTextChar">
    <w:name w:val="BodyText Char"/>
    <w:basedOn w:val="DefaultParagraphFont"/>
    <w:link w:val="BodyText0"/>
    <w:rsid w:val="00727936"/>
    <w:rPr>
      <w:rFonts w:eastAsia="Times New Roman" w:cstheme="minorHAnsi"/>
      <w:sz w:val="21"/>
      <w:szCs w:val="21"/>
      <w:lang w:bidi="he-IL"/>
    </w:rPr>
  </w:style>
  <w:style w:type="character" w:customStyle="1" w:styleId="Heading3Char">
    <w:name w:val="Heading 3 Char"/>
    <w:basedOn w:val="DefaultParagraphFont"/>
    <w:link w:val="Heading3"/>
    <w:uiPriority w:val="99"/>
    <w:rsid w:val="00727936"/>
    <w:rPr>
      <w:rFonts w:eastAsia="Times New Roman" w:cstheme="minorHAnsi"/>
      <w:b/>
      <w:bCs/>
      <w:sz w:val="28"/>
      <w:szCs w:val="28"/>
      <w:lang w:bidi="he-IL"/>
    </w:rPr>
  </w:style>
  <w:style w:type="paragraph" w:styleId="BodyText">
    <w:name w:val="Body Text"/>
    <w:basedOn w:val="Normal"/>
    <w:link w:val="BodyTextChar0"/>
    <w:uiPriority w:val="99"/>
    <w:semiHidden/>
    <w:unhideWhenUsed/>
    <w:rsid w:val="001478E1"/>
    <w:pPr>
      <w:spacing w:after="120"/>
    </w:pPr>
  </w:style>
  <w:style w:type="character" w:customStyle="1" w:styleId="BodyTextChar0">
    <w:name w:val="Body Text Char"/>
    <w:basedOn w:val="DefaultParagraphFont"/>
    <w:link w:val="BodyText"/>
    <w:uiPriority w:val="99"/>
    <w:semiHidden/>
    <w:rsid w:val="001478E1"/>
    <w:rPr>
      <w:rFonts w:ascii="Calibri" w:eastAsia="Times New Roman" w:hAnsi="Calibri" w:cs="Times New Roman"/>
      <w:szCs w:val="20"/>
    </w:rPr>
  </w:style>
  <w:style w:type="character" w:customStyle="1" w:styleId="amdocs">
    <w:name w:val="amdocs"/>
    <w:basedOn w:val="DefaultParagraphFont"/>
    <w:uiPriority w:val="99"/>
    <w:rsid w:val="00727936"/>
    <w:rPr>
      <w:rFonts w:ascii="Arial" w:hAnsi="Arial" w:cs="Arial"/>
      <w:color w:val="auto"/>
      <w:sz w:val="32"/>
      <w:szCs w:val="32"/>
      <w:u w:val="none"/>
    </w:rPr>
  </w:style>
  <w:style w:type="character" w:customStyle="1" w:styleId="app">
    <w:name w:val="app"/>
    <w:basedOn w:val="DefaultParagraphFont"/>
    <w:uiPriority w:val="99"/>
    <w:semiHidden/>
    <w:rsid w:val="00727936"/>
    <w:rPr>
      <w:rFonts w:ascii="Arial Black" w:hAnsi="Arial Black" w:cs="Times New Roman"/>
      <w:color w:val="FF0000"/>
      <w:sz w:val="32"/>
      <w:szCs w:val="32"/>
    </w:rPr>
  </w:style>
  <w:style w:type="paragraph" w:customStyle="1" w:styleId="AppNameNot">
    <w:name w:val="App Name Not"/>
    <w:basedOn w:val="Normal"/>
    <w:uiPriority w:val="99"/>
    <w:semiHidden/>
    <w:rsid w:val="00727936"/>
    <w:pPr>
      <w:spacing w:before="800" w:after="80"/>
    </w:pPr>
    <w:rPr>
      <w:rFonts w:asciiTheme="minorHAnsi" w:hAnsiTheme="minorHAnsi" w:cstheme="minorHAnsi"/>
      <w:b/>
      <w:bCs/>
      <w:noProof/>
      <w:sz w:val="72"/>
      <w:szCs w:val="56"/>
    </w:rPr>
  </w:style>
  <w:style w:type="paragraph" w:customStyle="1" w:styleId="AppendixHeading1">
    <w:name w:val="Appendix Heading1"/>
    <w:next w:val="BodyText"/>
    <w:uiPriority w:val="99"/>
    <w:rsid w:val="00727936"/>
    <w:pPr>
      <w:pBdr>
        <w:bottom w:val="single" w:sz="4" w:space="1" w:color="auto"/>
      </w:pBdr>
      <w:tabs>
        <w:tab w:val="left" w:pos="3024"/>
      </w:tabs>
      <w:spacing w:before="800" w:after="240" w:line="240" w:lineRule="auto"/>
      <w:ind w:left="3024" w:hanging="3024"/>
      <w:outlineLvl w:val="0"/>
    </w:pPr>
    <w:rPr>
      <w:rFonts w:ascii="Arial" w:eastAsia="Times New Roman" w:hAnsi="Arial" w:cs="Arial"/>
      <w:b/>
      <w:bCs/>
      <w:color w:val="FF6600"/>
      <w:sz w:val="48"/>
      <w:szCs w:val="48"/>
      <w:lang w:bidi="he-IL"/>
    </w:rPr>
  </w:style>
  <w:style w:type="paragraph" w:customStyle="1" w:styleId="AppendixHeading2">
    <w:name w:val="Appendix Heading2"/>
    <w:next w:val="BodyText"/>
    <w:uiPriority w:val="99"/>
    <w:rsid w:val="00727936"/>
    <w:pPr>
      <w:keepLines/>
      <w:tabs>
        <w:tab w:val="left" w:pos="1440"/>
        <w:tab w:val="num" w:pos="1680"/>
      </w:tabs>
      <w:spacing w:before="240" w:after="120" w:line="240" w:lineRule="auto"/>
      <w:ind w:left="1680" w:hanging="1440"/>
      <w:outlineLvl w:val="1"/>
    </w:pPr>
    <w:rPr>
      <w:rFonts w:ascii="Arial" w:eastAsia="Times New Roman" w:hAnsi="Arial" w:cs="Arial"/>
      <w:b/>
      <w:bCs/>
      <w:color w:val="003366"/>
      <w:sz w:val="32"/>
      <w:szCs w:val="32"/>
      <w:lang w:bidi="he-IL"/>
    </w:rPr>
  </w:style>
  <w:style w:type="paragraph" w:customStyle="1" w:styleId="AppendixHeading3">
    <w:name w:val="Appendix Heading3"/>
    <w:next w:val="BodyText"/>
    <w:uiPriority w:val="99"/>
    <w:rsid w:val="00727936"/>
    <w:pPr>
      <w:tabs>
        <w:tab w:val="left" w:pos="2160"/>
        <w:tab w:val="num" w:pos="2400"/>
      </w:tabs>
      <w:spacing w:before="160" w:after="80" w:line="240" w:lineRule="auto"/>
      <w:ind w:left="2400" w:hanging="1440"/>
      <w:outlineLvl w:val="2"/>
    </w:pPr>
    <w:rPr>
      <w:rFonts w:ascii="Arial" w:eastAsia="Times New Roman" w:hAnsi="Arial" w:cs="Arial"/>
      <w:b/>
      <w:bCs/>
      <w:color w:val="336699"/>
      <w:sz w:val="28"/>
      <w:szCs w:val="28"/>
      <w:lang w:bidi="he-IL"/>
    </w:rPr>
  </w:style>
  <w:style w:type="paragraph" w:customStyle="1" w:styleId="AppendixHeading4">
    <w:name w:val="Appendix Heading4"/>
    <w:next w:val="BodyText"/>
    <w:uiPriority w:val="99"/>
    <w:rsid w:val="00727936"/>
    <w:pPr>
      <w:tabs>
        <w:tab w:val="left" w:pos="2880"/>
        <w:tab w:val="num" w:pos="3120"/>
      </w:tabs>
      <w:spacing w:before="80" w:after="0" w:line="240" w:lineRule="auto"/>
      <w:ind w:left="3120" w:hanging="1440"/>
      <w:outlineLvl w:val="3"/>
    </w:pPr>
    <w:rPr>
      <w:rFonts w:ascii="Arial" w:eastAsia="Times New Roman" w:hAnsi="Arial" w:cs="Arial"/>
      <w:b/>
      <w:bCs/>
      <w:color w:val="336699"/>
      <w:lang w:bidi="he-IL"/>
    </w:rPr>
  </w:style>
  <w:style w:type="paragraph" w:styleId="BodyTextIndent">
    <w:name w:val="Body Text Indent"/>
    <w:basedOn w:val="Normal"/>
    <w:link w:val="BodyTextIndentChar"/>
    <w:uiPriority w:val="99"/>
    <w:rsid w:val="00727936"/>
    <w:pPr>
      <w:spacing w:before="80" w:after="80"/>
      <w:ind w:left="1800"/>
    </w:pPr>
    <w:rPr>
      <w:szCs w:val="22"/>
      <w:lang w:bidi="he-IL"/>
    </w:rPr>
  </w:style>
  <w:style w:type="character" w:customStyle="1" w:styleId="BodyTextIndentChar">
    <w:name w:val="Body Text Indent Char"/>
    <w:basedOn w:val="DefaultParagraphFont"/>
    <w:link w:val="BodyTextIndent"/>
    <w:uiPriority w:val="99"/>
    <w:rsid w:val="00727936"/>
    <w:rPr>
      <w:rFonts w:ascii="Calibri" w:eastAsia="Times New Roman" w:hAnsi="Calibri" w:cs="Times New Roman"/>
      <w:lang w:bidi="he-IL"/>
    </w:rPr>
  </w:style>
  <w:style w:type="paragraph" w:styleId="BodyTextIndent2">
    <w:name w:val="Body Text Indent 2"/>
    <w:basedOn w:val="Normal"/>
    <w:link w:val="BodyTextIndent2Char"/>
    <w:uiPriority w:val="99"/>
    <w:rsid w:val="00727936"/>
    <w:pPr>
      <w:spacing w:before="80" w:after="80"/>
      <w:ind w:left="2160"/>
    </w:pPr>
    <w:rPr>
      <w:szCs w:val="22"/>
      <w:lang w:bidi="he-IL"/>
    </w:rPr>
  </w:style>
  <w:style w:type="character" w:customStyle="1" w:styleId="BodyTextIndent2Char">
    <w:name w:val="Body Text Indent 2 Char"/>
    <w:basedOn w:val="DefaultParagraphFont"/>
    <w:link w:val="BodyTextIndent2"/>
    <w:uiPriority w:val="99"/>
    <w:rsid w:val="00727936"/>
    <w:rPr>
      <w:rFonts w:ascii="Calibri" w:eastAsia="Times New Roman" w:hAnsi="Calibri" w:cs="Times New Roman"/>
      <w:lang w:bidi="he-IL"/>
    </w:rPr>
  </w:style>
  <w:style w:type="paragraph" w:customStyle="1" w:styleId="BodyTextIndent2Table">
    <w:name w:val="Body Text Indent 2 Table"/>
    <w:uiPriority w:val="99"/>
    <w:rsid w:val="00727936"/>
    <w:pPr>
      <w:spacing w:before="80" w:after="80" w:line="240" w:lineRule="auto"/>
      <w:ind w:left="720"/>
    </w:pPr>
    <w:rPr>
      <w:rFonts w:ascii="Times New Roman" w:eastAsia="Times New Roman" w:hAnsi="Times New Roman" w:cs="Times New Roman"/>
      <w:lang w:bidi="he-IL"/>
    </w:rPr>
  </w:style>
  <w:style w:type="paragraph" w:styleId="BodyTextIndent3">
    <w:name w:val="Body Text Indent 3"/>
    <w:basedOn w:val="Normal"/>
    <w:link w:val="BodyTextIndent3Char"/>
    <w:uiPriority w:val="99"/>
    <w:rsid w:val="00727936"/>
    <w:pPr>
      <w:spacing w:before="80" w:after="80"/>
      <w:ind w:left="2520"/>
    </w:pPr>
    <w:rPr>
      <w:szCs w:val="22"/>
      <w:lang w:bidi="he-IL"/>
    </w:rPr>
  </w:style>
  <w:style w:type="character" w:customStyle="1" w:styleId="BodyTextIndent3Char">
    <w:name w:val="Body Text Indent 3 Char"/>
    <w:basedOn w:val="DefaultParagraphFont"/>
    <w:link w:val="BodyTextIndent3"/>
    <w:uiPriority w:val="99"/>
    <w:rsid w:val="00727936"/>
    <w:rPr>
      <w:rFonts w:ascii="Calibri" w:eastAsia="Times New Roman" w:hAnsi="Calibri" w:cs="Times New Roman"/>
      <w:lang w:bidi="he-IL"/>
    </w:rPr>
  </w:style>
  <w:style w:type="paragraph" w:customStyle="1" w:styleId="BodyTextIndent3Table">
    <w:name w:val="Body Text Indent 3 Table"/>
    <w:uiPriority w:val="99"/>
    <w:rsid w:val="00727936"/>
    <w:pPr>
      <w:spacing w:before="80" w:after="80" w:line="240" w:lineRule="auto"/>
      <w:ind w:left="1094"/>
    </w:pPr>
    <w:rPr>
      <w:rFonts w:ascii="Times New Roman" w:eastAsia="Times New Roman" w:hAnsi="Times New Roman" w:cs="Times New Roman"/>
      <w:lang w:bidi="he-IL"/>
    </w:rPr>
  </w:style>
  <w:style w:type="paragraph" w:customStyle="1" w:styleId="BodyTextIndentTable">
    <w:name w:val="Body Text Indent Table"/>
    <w:uiPriority w:val="99"/>
    <w:rsid w:val="00727936"/>
    <w:pPr>
      <w:spacing w:before="80" w:after="80" w:line="240" w:lineRule="auto"/>
      <w:ind w:left="432"/>
    </w:pPr>
    <w:rPr>
      <w:rFonts w:ascii="Times New Roman" w:eastAsia="Times New Roman" w:hAnsi="Times New Roman" w:cs="Times New Roman"/>
      <w:lang w:bidi="he-IL"/>
    </w:rPr>
  </w:style>
  <w:style w:type="paragraph" w:customStyle="1" w:styleId="Bullet1square">
    <w:name w:val="Bullet 1 (square)"/>
    <w:uiPriority w:val="99"/>
    <w:rsid w:val="00727936"/>
    <w:pPr>
      <w:tabs>
        <w:tab w:val="num" w:pos="1800"/>
      </w:tabs>
      <w:spacing w:after="80" w:line="240" w:lineRule="auto"/>
      <w:ind w:left="1800" w:hanging="360"/>
    </w:pPr>
    <w:rPr>
      <w:rFonts w:ascii="Times New Roman" w:eastAsia="Times New Roman" w:hAnsi="Times New Roman" w:cs="Times New Roman"/>
      <w:lang w:bidi="he-IL"/>
    </w:rPr>
  </w:style>
  <w:style w:type="paragraph" w:customStyle="1" w:styleId="Bullet2round">
    <w:name w:val="Bullet 2 (round)"/>
    <w:semiHidden/>
    <w:rsid w:val="00727936"/>
    <w:pPr>
      <w:tabs>
        <w:tab w:val="num" w:pos="2160"/>
      </w:tabs>
      <w:spacing w:after="80" w:line="240" w:lineRule="auto"/>
      <w:ind w:left="2160" w:hanging="360"/>
    </w:pPr>
    <w:rPr>
      <w:rFonts w:ascii="Times New Roman" w:eastAsia="Times New Roman" w:hAnsi="Times New Roman" w:cs="Times New Roman"/>
      <w:lang w:bidi="he-IL"/>
    </w:rPr>
  </w:style>
  <w:style w:type="paragraph" w:customStyle="1" w:styleId="Bullet3hollow">
    <w:name w:val="Bullet 3 (hollow)"/>
    <w:uiPriority w:val="99"/>
    <w:rsid w:val="00727936"/>
    <w:pPr>
      <w:tabs>
        <w:tab w:val="num" w:pos="2520"/>
      </w:tabs>
      <w:spacing w:after="80" w:line="240" w:lineRule="auto"/>
      <w:ind w:left="2520" w:hanging="360"/>
    </w:pPr>
    <w:rPr>
      <w:rFonts w:ascii="Times New Roman" w:eastAsia="Times New Roman" w:hAnsi="Times New Roman" w:cs="Times New Roman"/>
      <w:lang w:bidi="he-IL"/>
    </w:rPr>
  </w:style>
  <w:style w:type="paragraph" w:customStyle="1" w:styleId="Bullet1subtitle">
    <w:name w:val="Bullet1 subtitle"/>
    <w:autoRedefine/>
    <w:uiPriority w:val="99"/>
    <w:rsid w:val="00727936"/>
    <w:pPr>
      <w:tabs>
        <w:tab w:val="num" w:pos="0"/>
        <w:tab w:val="left" w:pos="360"/>
      </w:tabs>
      <w:spacing w:after="80" w:line="240" w:lineRule="auto"/>
      <w:ind w:left="216" w:hanging="216"/>
    </w:pPr>
    <w:rPr>
      <w:rFonts w:ascii="Arial" w:eastAsia="Times New Roman" w:hAnsi="Arial" w:cs="Arial"/>
      <w:sz w:val="24"/>
      <w:szCs w:val="24"/>
      <w:lang w:bidi="he-IL"/>
    </w:rPr>
  </w:style>
  <w:style w:type="paragraph" w:customStyle="1" w:styleId="BulletedPoints">
    <w:name w:val="Bulleted Points"/>
    <w:basedOn w:val="Normal"/>
    <w:qFormat/>
    <w:rsid w:val="00727936"/>
    <w:pPr>
      <w:numPr>
        <w:numId w:val="19"/>
      </w:numPr>
      <w:spacing w:after="120" w:line="276" w:lineRule="auto"/>
    </w:pPr>
    <w:rPr>
      <w:szCs w:val="22"/>
      <w:lang w:bidi="en-US"/>
    </w:rPr>
  </w:style>
  <w:style w:type="paragraph" w:customStyle="1" w:styleId="CallOut">
    <w:name w:val="CallOut"/>
    <w:basedOn w:val="BodyText0"/>
    <w:link w:val="CallOutChar"/>
    <w:qFormat/>
    <w:rsid w:val="00727936"/>
    <w:pPr>
      <w:pBdr>
        <w:top w:val="single" w:sz="4" w:space="1" w:color="auto"/>
        <w:left w:val="single" w:sz="4" w:space="4" w:color="auto"/>
        <w:bottom w:val="single" w:sz="4" w:space="1" w:color="auto"/>
        <w:right w:val="single" w:sz="4" w:space="4" w:color="auto"/>
      </w:pBdr>
      <w:shd w:val="clear" w:color="auto" w:fill="FDE9D9" w:themeFill="accent6" w:themeFillTint="33"/>
      <w:spacing w:before="180" w:after="180"/>
      <w:ind w:left="1080" w:right="1512" w:hanging="864"/>
    </w:pPr>
    <w:rPr>
      <w:shd w:val="clear" w:color="auto" w:fill="FDE9D9" w:themeFill="accent6" w:themeFillTint="33"/>
    </w:rPr>
  </w:style>
  <w:style w:type="character" w:customStyle="1" w:styleId="CallOutChar">
    <w:name w:val="CallOut Char"/>
    <w:basedOn w:val="BodyTextChar"/>
    <w:link w:val="CallOut"/>
    <w:rsid w:val="00727936"/>
    <w:rPr>
      <w:rFonts w:eastAsia="Times New Roman" w:cstheme="minorHAnsi"/>
      <w:sz w:val="21"/>
      <w:szCs w:val="21"/>
      <w:shd w:val="clear" w:color="auto" w:fill="FDE9D9" w:themeFill="accent6" w:themeFillTint="33"/>
      <w:lang w:bidi="he-IL"/>
    </w:rPr>
  </w:style>
  <w:style w:type="paragraph" w:styleId="Caption">
    <w:name w:val="caption"/>
    <w:basedOn w:val="Normal"/>
    <w:next w:val="BodyText"/>
    <w:link w:val="CaptionChar"/>
    <w:uiPriority w:val="35"/>
    <w:rsid w:val="00727936"/>
    <w:pPr>
      <w:spacing w:before="80" w:after="80"/>
      <w:ind w:left="1440"/>
    </w:pPr>
    <w:rPr>
      <w:rFonts w:ascii="Arial" w:hAnsi="Arial" w:cs="Arial"/>
      <w:b/>
      <w:bCs/>
      <w:color w:val="336699"/>
      <w:sz w:val="20"/>
      <w:szCs w:val="20"/>
      <w:lang w:bidi="he-IL"/>
    </w:rPr>
  </w:style>
  <w:style w:type="character" w:customStyle="1" w:styleId="CaptionChar">
    <w:name w:val="Caption Char"/>
    <w:basedOn w:val="DefaultParagraphFont"/>
    <w:link w:val="Caption"/>
    <w:uiPriority w:val="35"/>
    <w:rsid w:val="00727936"/>
    <w:rPr>
      <w:rFonts w:ascii="Arial" w:eastAsia="Times New Roman" w:hAnsi="Arial" w:cs="Arial"/>
      <w:b/>
      <w:bCs/>
      <w:color w:val="336699"/>
      <w:sz w:val="20"/>
      <w:szCs w:val="20"/>
      <w:lang w:bidi="he-IL"/>
    </w:rPr>
  </w:style>
  <w:style w:type="paragraph" w:customStyle="1" w:styleId="Code">
    <w:name w:val="Code"/>
    <w:uiPriority w:val="99"/>
    <w:rsid w:val="00727936"/>
    <w:pPr>
      <w:spacing w:before="80" w:after="80" w:line="240" w:lineRule="auto"/>
      <w:ind w:left="1440"/>
    </w:pPr>
    <w:rPr>
      <w:rFonts w:ascii="Courier New" w:eastAsia="Times New Roman" w:hAnsi="Courier New" w:cs="Courier New"/>
      <w:noProof/>
      <w:sz w:val="20"/>
      <w:szCs w:val="20"/>
      <w:lang w:bidi="he-IL"/>
    </w:rPr>
  </w:style>
  <w:style w:type="character" w:customStyle="1" w:styleId="Command">
    <w:name w:val="Command"/>
    <w:basedOn w:val="DefaultParagraphFont"/>
    <w:uiPriority w:val="99"/>
    <w:rsid w:val="00727936"/>
    <w:rPr>
      <w:rFonts w:ascii="Arial" w:hAnsi="Arial" w:cs="Arial"/>
      <w:b/>
      <w:bCs/>
      <w:sz w:val="20"/>
      <w:szCs w:val="20"/>
    </w:rPr>
  </w:style>
  <w:style w:type="paragraph" w:customStyle="1" w:styleId="CommandPromptText">
    <w:name w:val="Command Prompt Text"/>
    <w:basedOn w:val="Normal"/>
    <w:next w:val="Normal"/>
    <w:link w:val="CommandPromptTextChar"/>
    <w:qFormat/>
    <w:rsid w:val="00727936"/>
    <w:pPr>
      <w:spacing w:after="120"/>
      <w:ind w:left="1526"/>
    </w:pPr>
    <w:rPr>
      <w:rFonts w:ascii="Courier New" w:hAnsi="Courier New" w:cs="Courier New"/>
      <w:sz w:val="18"/>
      <w:szCs w:val="19"/>
      <w:lang w:bidi="he-IL"/>
    </w:rPr>
  </w:style>
  <w:style w:type="character" w:customStyle="1" w:styleId="CommandPromptTextChar">
    <w:name w:val="Command Prompt Text Char"/>
    <w:basedOn w:val="DefaultParagraphFont"/>
    <w:link w:val="CommandPromptText"/>
    <w:rsid w:val="00727936"/>
    <w:rPr>
      <w:rFonts w:ascii="Courier New" w:eastAsia="Times New Roman" w:hAnsi="Courier New" w:cs="Courier New"/>
      <w:sz w:val="18"/>
      <w:szCs w:val="19"/>
      <w:lang w:bidi="he-IL"/>
    </w:rPr>
  </w:style>
  <w:style w:type="paragraph" w:customStyle="1" w:styleId="ConfidentialInformation">
    <w:name w:val="Confidential Information"/>
    <w:uiPriority w:val="99"/>
    <w:rsid w:val="00727936"/>
    <w:pPr>
      <w:spacing w:before="80" w:after="80" w:line="240" w:lineRule="auto"/>
    </w:pPr>
    <w:rPr>
      <w:rFonts w:ascii="Times New Roman" w:eastAsia="Times New Roman" w:hAnsi="Times New Roman" w:cs="Times New Roman"/>
      <w:sz w:val="18"/>
      <w:szCs w:val="18"/>
      <w:lang w:bidi="he-IL"/>
    </w:rPr>
  </w:style>
  <w:style w:type="paragraph" w:customStyle="1" w:styleId="Contents">
    <w:name w:val="Contents"/>
    <w:uiPriority w:val="99"/>
    <w:rsid w:val="00727936"/>
    <w:pPr>
      <w:spacing w:before="800" w:after="480" w:line="240" w:lineRule="auto"/>
      <w:jc w:val="center"/>
      <w:outlineLvl w:val="0"/>
    </w:pPr>
    <w:rPr>
      <w:rFonts w:ascii="Arial" w:eastAsia="Times New Roman" w:hAnsi="Arial" w:cs="Arial"/>
      <w:b/>
      <w:color w:val="003366"/>
      <w:sz w:val="40"/>
      <w:szCs w:val="20"/>
      <w:lang w:bidi="he-IL"/>
    </w:rPr>
  </w:style>
  <w:style w:type="paragraph" w:customStyle="1" w:styleId="Definitions">
    <w:name w:val="Definitions"/>
    <w:next w:val="BodyText"/>
    <w:uiPriority w:val="99"/>
    <w:rsid w:val="00727936"/>
    <w:pPr>
      <w:spacing w:before="80" w:after="80" w:line="240" w:lineRule="auto"/>
      <w:ind w:left="1440"/>
    </w:pPr>
    <w:rPr>
      <w:rFonts w:ascii="Times New Roman" w:eastAsia="Times New Roman" w:hAnsi="Times New Roman" w:cs="Times New Roman"/>
      <w:lang w:bidi="he-IL"/>
    </w:rPr>
  </w:style>
  <w:style w:type="paragraph" w:customStyle="1" w:styleId="DocumentInformation">
    <w:name w:val="Document Information"/>
    <w:uiPriority w:val="99"/>
    <w:rsid w:val="00727936"/>
    <w:pPr>
      <w:spacing w:before="120" w:after="120" w:line="240" w:lineRule="auto"/>
    </w:pPr>
    <w:rPr>
      <w:rFonts w:ascii="Times New Roman" w:eastAsia="Times New Roman" w:hAnsi="Times New Roman" w:cs="Times New Roman"/>
      <w:sz w:val="24"/>
      <w:szCs w:val="24"/>
      <w:lang w:bidi="he-IL"/>
    </w:rPr>
  </w:style>
  <w:style w:type="paragraph" w:styleId="DocumentMap">
    <w:name w:val="Document Map"/>
    <w:basedOn w:val="Normal"/>
    <w:link w:val="DocumentMapChar"/>
    <w:uiPriority w:val="99"/>
    <w:semiHidden/>
    <w:rsid w:val="00727936"/>
    <w:pPr>
      <w:shd w:val="clear" w:color="auto" w:fill="000080"/>
    </w:pPr>
    <w:rPr>
      <w:rFonts w:ascii="Tahoma" w:hAnsi="Tahoma" w:cs="Tahoma"/>
      <w:sz w:val="16"/>
      <w:szCs w:val="16"/>
    </w:rPr>
  </w:style>
  <w:style w:type="character" w:customStyle="1" w:styleId="DocumentMapChar">
    <w:name w:val="Document Map Char"/>
    <w:basedOn w:val="DefaultParagraphFont"/>
    <w:link w:val="DocumentMap"/>
    <w:uiPriority w:val="99"/>
    <w:semiHidden/>
    <w:rsid w:val="00727936"/>
    <w:rPr>
      <w:rFonts w:ascii="Tahoma" w:eastAsia="Times New Roman" w:hAnsi="Tahoma" w:cs="Tahoma"/>
      <w:sz w:val="16"/>
      <w:szCs w:val="16"/>
      <w:shd w:val="clear" w:color="auto" w:fill="000080"/>
    </w:rPr>
  </w:style>
  <w:style w:type="paragraph" w:customStyle="1" w:styleId="DocumentType">
    <w:name w:val="Document Type"/>
    <w:uiPriority w:val="99"/>
    <w:rsid w:val="00727936"/>
    <w:pPr>
      <w:spacing w:after="400" w:line="240" w:lineRule="auto"/>
    </w:pPr>
    <w:rPr>
      <w:rFonts w:eastAsia="Times New Roman" w:cstheme="minorHAnsi"/>
      <w:sz w:val="52"/>
      <w:szCs w:val="48"/>
      <w:lang w:bidi="he-IL"/>
    </w:rPr>
  </w:style>
  <w:style w:type="character" w:styleId="Emphasis">
    <w:name w:val="Emphasis"/>
    <w:basedOn w:val="DefaultParagraphFont"/>
    <w:qFormat/>
    <w:rsid w:val="00727936"/>
    <w:rPr>
      <w:i/>
      <w:iCs/>
    </w:rPr>
  </w:style>
  <w:style w:type="paragraph" w:customStyle="1" w:styleId="Exercise2">
    <w:name w:val="Exercise2"/>
    <w:basedOn w:val="Heading2"/>
    <w:autoRedefine/>
    <w:uiPriority w:val="99"/>
    <w:rsid w:val="00727936"/>
    <w:pPr>
      <w:tabs>
        <w:tab w:val="clear" w:pos="1440"/>
        <w:tab w:val="num" w:pos="2040"/>
      </w:tabs>
      <w:ind w:left="2045" w:hanging="1253"/>
    </w:pPr>
    <w:rPr>
      <w:b w:val="0"/>
      <w:bCs w:val="0"/>
      <w:sz w:val="24"/>
      <w:szCs w:val="24"/>
    </w:rPr>
  </w:style>
  <w:style w:type="paragraph" w:customStyle="1" w:styleId="Exercise3">
    <w:name w:val="Exercise3"/>
    <w:basedOn w:val="Heading3"/>
    <w:autoRedefine/>
    <w:uiPriority w:val="99"/>
    <w:rsid w:val="00727936"/>
    <w:pPr>
      <w:ind w:left="0"/>
    </w:pPr>
    <w:rPr>
      <w:b w:val="0"/>
      <w:bCs w:val="0"/>
      <w:sz w:val="24"/>
      <w:szCs w:val="24"/>
    </w:rPr>
  </w:style>
  <w:style w:type="paragraph" w:customStyle="1" w:styleId="Figure">
    <w:name w:val="Figure"/>
    <w:uiPriority w:val="99"/>
    <w:rsid w:val="00727936"/>
    <w:pPr>
      <w:keepNext/>
      <w:keepLines/>
      <w:spacing w:before="80" w:after="80" w:line="240" w:lineRule="auto"/>
      <w:ind w:left="1440"/>
    </w:pPr>
    <w:rPr>
      <w:rFonts w:ascii="Times New Roman" w:eastAsia="Times New Roman" w:hAnsi="Times New Roman" w:cs="Times New Roman"/>
      <w:lang w:bidi="he-IL"/>
    </w:rPr>
  </w:style>
  <w:style w:type="paragraph" w:customStyle="1" w:styleId="FirstFooter">
    <w:name w:val="First Footer"/>
    <w:basedOn w:val="Footer"/>
    <w:uiPriority w:val="99"/>
    <w:rsid w:val="00727936"/>
    <w:pPr>
      <w:keepLines/>
      <w:tabs>
        <w:tab w:val="clear" w:pos="8640"/>
      </w:tabs>
      <w:spacing w:before="80" w:after="80"/>
      <w:jc w:val="right"/>
    </w:pPr>
    <w:rPr>
      <w:rFonts w:ascii="Arial" w:hAnsi="Arial"/>
      <w:sz w:val="18"/>
    </w:rPr>
  </w:style>
  <w:style w:type="character" w:styleId="FollowedHyperlink">
    <w:name w:val="FollowedHyperlink"/>
    <w:basedOn w:val="DefaultParagraphFont"/>
    <w:uiPriority w:val="99"/>
    <w:semiHidden/>
    <w:unhideWhenUsed/>
    <w:rsid w:val="00727936"/>
    <w:rPr>
      <w:color w:val="800080" w:themeColor="followedHyperlink"/>
      <w:u w:val="single"/>
    </w:rPr>
  </w:style>
  <w:style w:type="paragraph" w:customStyle="1" w:styleId="FooterEven">
    <w:name w:val="Footer Even"/>
    <w:basedOn w:val="Footer"/>
    <w:uiPriority w:val="99"/>
    <w:rsid w:val="00727936"/>
    <w:pPr>
      <w:keepLines/>
      <w:tabs>
        <w:tab w:val="clear" w:pos="4320"/>
        <w:tab w:val="clear" w:pos="8640"/>
      </w:tabs>
    </w:pPr>
    <w:rPr>
      <w:rFonts w:ascii="Arial" w:hAnsi="Arial"/>
      <w:sz w:val="18"/>
      <w:szCs w:val="18"/>
    </w:rPr>
  </w:style>
  <w:style w:type="paragraph" w:customStyle="1" w:styleId="FooterFirst">
    <w:name w:val="Footer First"/>
    <w:uiPriority w:val="99"/>
    <w:rsid w:val="00727936"/>
    <w:pPr>
      <w:keepLines/>
      <w:spacing w:after="0" w:line="240" w:lineRule="auto"/>
      <w:jc w:val="right"/>
    </w:pPr>
    <w:rPr>
      <w:rFonts w:ascii="Arial" w:eastAsia="Times New Roman" w:hAnsi="Arial" w:cs="Times New Roman"/>
      <w:sz w:val="18"/>
      <w:szCs w:val="18"/>
      <w:lang w:bidi="he-IL"/>
    </w:rPr>
  </w:style>
  <w:style w:type="paragraph" w:customStyle="1" w:styleId="FooterLandscape">
    <w:name w:val="Footer Landscape"/>
    <w:uiPriority w:val="99"/>
    <w:rsid w:val="00727936"/>
    <w:pPr>
      <w:keepLines/>
      <w:spacing w:after="0" w:line="240" w:lineRule="auto"/>
    </w:pPr>
    <w:rPr>
      <w:rFonts w:ascii="Arial" w:eastAsia="Times New Roman" w:hAnsi="Arial" w:cs="Arial"/>
      <w:sz w:val="18"/>
      <w:szCs w:val="18"/>
      <w:lang w:bidi="he-IL"/>
    </w:rPr>
  </w:style>
  <w:style w:type="paragraph" w:customStyle="1" w:styleId="FooterOdd">
    <w:name w:val="Footer Odd"/>
    <w:basedOn w:val="Footer"/>
    <w:uiPriority w:val="99"/>
    <w:rsid w:val="00727936"/>
    <w:pPr>
      <w:keepLines/>
      <w:tabs>
        <w:tab w:val="clear" w:pos="4320"/>
        <w:tab w:val="clear" w:pos="8640"/>
      </w:tabs>
      <w:jc w:val="right"/>
    </w:pPr>
    <w:rPr>
      <w:rFonts w:ascii="Arial" w:hAnsi="Arial"/>
      <w:sz w:val="18"/>
      <w:szCs w:val="18"/>
    </w:rPr>
  </w:style>
  <w:style w:type="paragraph" w:customStyle="1" w:styleId="FooterPortrait">
    <w:name w:val="Footer Portrait"/>
    <w:uiPriority w:val="99"/>
    <w:rsid w:val="00727936"/>
    <w:pPr>
      <w:keepLines/>
      <w:spacing w:after="0" w:line="240" w:lineRule="auto"/>
      <w:jc w:val="right"/>
    </w:pPr>
    <w:rPr>
      <w:rFonts w:ascii="Arial" w:eastAsia="Times New Roman" w:hAnsi="Arial" w:cs="Times New Roman"/>
      <w:sz w:val="18"/>
      <w:szCs w:val="18"/>
      <w:lang w:bidi="he-IL"/>
    </w:rPr>
  </w:style>
  <w:style w:type="paragraph" w:customStyle="1" w:styleId="HeaderEven">
    <w:name w:val="Header Even"/>
    <w:basedOn w:val="Header"/>
    <w:uiPriority w:val="99"/>
    <w:rsid w:val="00727936"/>
    <w:pPr>
      <w:pBdr>
        <w:bottom w:val="single" w:sz="8" w:space="1" w:color="auto"/>
      </w:pBdr>
      <w:tabs>
        <w:tab w:val="clear" w:pos="4320"/>
        <w:tab w:val="clear" w:pos="8640"/>
      </w:tabs>
    </w:pPr>
    <w:rPr>
      <w:rFonts w:ascii="Verdana" w:hAnsi="Verdana" w:cs="Arial"/>
      <w:b/>
      <w:color w:val="003366"/>
      <w:sz w:val="18"/>
      <w:szCs w:val="18"/>
    </w:rPr>
  </w:style>
  <w:style w:type="paragraph" w:customStyle="1" w:styleId="HeaderLandscape">
    <w:name w:val="Header Landscape"/>
    <w:uiPriority w:val="99"/>
    <w:rsid w:val="00727936"/>
    <w:pPr>
      <w:pBdr>
        <w:bottom w:val="single" w:sz="8" w:space="1" w:color="auto"/>
      </w:pBdr>
      <w:spacing w:after="0" w:line="240" w:lineRule="auto"/>
    </w:pPr>
    <w:rPr>
      <w:rFonts w:ascii="Verdana" w:eastAsia="Times New Roman" w:hAnsi="Verdana" w:cs="Arial"/>
      <w:b/>
      <w:bCs/>
      <w:color w:val="003366"/>
      <w:sz w:val="18"/>
      <w:szCs w:val="18"/>
      <w:lang w:bidi="he-IL"/>
    </w:rPr>
  </w:style>
  <w:style w:type="paragraph" w:customStyle="1" w:styleId="HeaderOdd">
    <w:name w:val="Header Odd"/>
    <w:uiPriority w:val="99"/>
    <w:rsid w:val="00727936"/>
    <w:pPr>
      <w:pBdr>
        <w:bottom w:val="single" w:sz="8" w:space="1" w:color="auto"/>
      </w:pBdr>
      <w:spacing w:after="0" w:line="240" w:lineRule="auto"/>
      <w:jc w:val="right"/>
    </w:pPr>
    <w:rPr>
      <w:rFonts w:ascii="Verdana" w:eastAsia="Times New Roman" w:hAnsi="Verdana" w:cs="Arial"/>
      <w:b/>
      <w:bCs/>
      <w:color w:val="003366"/>
      <w:sz w:val="18"/>
      <w:szCs w:val="18"/>
      <w:lang w:bidi="he-IL"/>
    </w:rPr>
  </w:style>
  <w:style w:type="paragraph" w:customStyle="1" w:styleId="HeaderPortrait">
    <w:name w:val="Header Portrait"/>
    <w:link w:val="HeaderPortraitChar"/>
    <w:uiPriority w:val="99"/>
    <w:rsid w:val="00727936"/>
    <w:pPr>
      <w:pBdr>
        <w:bottom w:val="single" w:sz="8" w:space="1" w:color="auto"/>
      </w:pBdr>
      <w:spacing w:after="0" w:line="240" w:lineRule="auto"/>
      <w:jc w:val="right"/>
    </w:pPr>
    <w:rPr>
      <w:rFonts w:ascii="Verdana" w:eastAsia="Times New Roman" w:hAnsi="Verdana" w:cs="Arial"/>
      <w:b/>
      <w:color w:val="003366"/>
      <w:sz w:val="18"/>
      <w:szCs w:val="18"/>
      <w:lang w:bidi="he-IL"/>
    </w:rPr>
  </w:style>
  <w:style w:type="character" w:customStyle="1" w:styleId="HeaderPortraitChar">
    <w:name w:val="Header Portrait Char"/>
    <w:basedOn w:val="DefaultParagraphFont"/>
    <w:link w:val="HeaderPortrait"/>
    <w:uiPriority w:val="99"/>
    <w:rsid w:val="00727936"/>
    <w:rPr>
      <w:rFonts w:ascii="Verdana" w:eastAsia="Times New Roman" w:hAnsi="Verdana" w:cs="Arial"/>
      <w:b/>
      <w:color w:val="003366"/>
      <w:sz w:val="18"/>
      <w:szCs w:val="18"/>
      <w:lang w:bidi="he-IL"/>
    </w:rPr>
  </w:style>
  <w:style w:type="paragraph" w:customStyle="1" w:styleId="Heading3-First">
    <w:name w:val="Heading 3 - First"/>
    <w:basedOn w:val="Heading3"/>
    <w:link w:val="Heading3-FirstChar"/>
    <w:rsid w:val="00727936"/>
    <w:pPr>
      <w:ind w:left="450" w:hanging="360"/>
    </w:pPr>
  </w:style>
  <w:style w:type="character" w:customStyle="1" w:styleId="Heading3-FirstChar">
    <w:name w:val="Heading 3 - First Char"/>
    <w:basedOn w:val="Heading3Char"/>
    <w:link w:val="Heading3-First"/>
    <w:rsid w:val="00727936"/>
    <w:rPr>
      <w:rFonts w:eastAsia="Times New Roman" w:cstheme="minorHAnsi"/>
      <w:b/>
      <w:bCs/>
      <w:sz w:val="28"/>
      <w:szCs w:val="28"/>
      <w:lang w:bidi="he-IL"/>
    </w:rPr>
  </w:style>
  <w:style w:type="character" w:customStyle="1" w:styleId="Heading4Char">
    <w:name w:val="Heading 4 Char"/>
    <w:basedOn w:val="DefaultParagraphFont"/>
    <w:link w:val="Heading4"/>
    <w:uiPriority w:val="99"/>
    <w:rsid w:val="00727936"/>
    <w:rPr>
      <w:rFonts w:ascii="Arial" w:eastAsia="Times New Roman" w:hAnsi="Arial" w:cs="Arial"/>
      <w:b/>
      <w:bCs/>
      <w:color w:val="336699"/>
      <w:lang w:bidi="he-IL"/>
    </w:rPr>
  </w:style>
  <w:style w:type="character" w:customStyle="1" w:styleId="Heading5Char">
    <w:name w:val="Heading 5 Char"/>
    <w:basedOn w:val="DefaultParagraphFont"/>
    <w:link w:val="Heading5"/>
    <w:uiPriority w:val="99"/>
    <w:rsid w:val="00727936"/>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9"/>
    <w:rsid w:val="00727936"/>
    <w:rPr>
      <w:rFonts w:ascii="Calibri" w:eastAsia="Times New Roman" w:hAnsi="Calibri" w:cs="Times New Roman"/>
      <w:b/>
      <w:bCs/>
    </w:rPr>
  </w:style>
  <w:style w:type="character" w:customStyle="1" w:styleId="Heading7Char">
    <w:name w:val="Heading 7 Char"/>
    <w:basedOn w:val="DefaultParagraphFont"/>
    <w:link w:val="Heading7"/>
    <w:uiPriority w:val="99"/>
    <w:rsid w:val="00727936"/>
    <w:rPr>
      <w:rFonts w:ascii="Calibri" w:eastAsia="Times New Roman" w:hAnsi="Calibri" w:cs="Times New Roman"/>
      <w:szCs w:val="24"/>
    </w:rPr>
  </w:style>
  <w:style w:type="character" w:customStyle="1" w:styleId="Heading8Char">
    <w:name w:val="Heading 8 Char"/>
    <w:basedOn w:val="DefaultParagraphFont"/>
    <w:link w:val="Heading8"/>
    <w:uiPriority w:val="99"/>
    <w:rsid w:val="00727936"/>
    <w:rPr>
      <w:rFonts w:ascii="Calibri" w:eastAsia="Times New Roman" w:hAnsi="Calibri" w:cs="Times New Roman"/>
      <w:i/>
      <w:iCs/>
      <w:szCs w:val="24"/>
    </w:rPr>
  </w:style>
  <w:style w:type="character" w:customStyle="1" w:styleId="Heading9Char">
    <w:name w:val="Heading 9 Char"/>
    <w:basedOn w:val="DefaultParagraphFont"/>
    <w:link w:val="Heading9"/>
    <w:uiPriority w:val="99"/>
    <w:rsid w:val="00727936"/>
    <w:rPr>
      <w:rFonts w:ascii="Arial" w:eastAsia="Times New Roman" w:hAnsi="Arial" w:cs="Arial"/>
    </w:rPr>
  </w:style>
  <w:style w:type="paragraph" w:styleId="Index1">
    <w:name w:val="index 1"/>
    <w:basedOn w:val="Normal"/>
    <w:next w:val="BodyText"/>
    <w:uiPriority w:val="99"/>
    <w:semiHidden/>
    <w:rsid w:val="00727936"/>
    <w:pPr>
      <w:ind w:left="240" w:hanging="240"/>
    </w:pPr>
    <w:rPr>
      <w:sz w:val="20"/>
      <w:szCs w:val="20"/>
      <w:lang w:bidi="he-IL"/>
    </w:rPr>
  </w:style>
  <w:style w:type="paragraph" w:styleId="Index2">
    <w:name w:val="index 2"/>
    <w:basedOn w:val="Normal"/>
    <w:next w:val="Normal"/>
    <w:autoRedefine/>
    <w:uiPriority w:val="99"/>
    <w:semiHidden/>
    <w:rsid w:val="00727936"/>
    <w:pPr>
      <w:ind w:left="480" w:hanging="240"/>
    </w:pPr>
    <w:rPr>
      <w:sz w:val="20"/>
      <w:szCs w:val="20"/>
    </w:rPr>
  </w:style>
  <w:style w:type="paragraph" w:styleId="Index3">
    <w:name w:val="index 3"/>
    <w:basedOn w:val="Normal"/>
    <w:next w:val="Normal"/>
    <w:autoRedefine/>
    <w:uiPriority w:val="99"/>
    <w:semiHidden/>
    <w:rsid w:val="00727936"/>
    <w:pPr>
      <w:ind w:left="720" w:hanging="240"/>
    </w:pPr>
    <w:rPr>
      <w:sz w:val="20"/>
      <w:szCs w:val="20"/>
    </w:rPr>
  </w:style>
  <w:style w:type="paragraph" w:styleId="Index4">
    <w:name w:val="index 4"/>
    <w:basedOn w:val="Normal"/>
    <w:next w:val="Normal"/>
    <w:autoRedefine/>
    <w:uiPriority w:val="99"/>
    <w:semiHidden/>
    <w:rsid w:val="00727936"/>
    <w:pPr>
      <w:ind w:left="960" w:hanging="240"/>
    </w:pPr>
    <w:rPr>
      <w:szCs w:val="21"/>
    </w:rPr>
  </w:style>
  <w:style w:type="paragraph" w:styleId="Index5">
    <w:name w:val="index 5"/>
    <w:basedOn w:val="Normal"/>
    <w:next w:val="Normal"/>
    <w:autoRedefine/>
    <w:uiPriority w:val="99"/>
    <w:semiHidden/>
    <w:rsid w:val="00727936"/>
    <w:pPr>
      <w:ind w:left="1200" w:hanging="240"/>
    </w:pPr>
    <w:rPr>
      <w:szCs w:val="21"/>
    </w:rPr>
  </w:style>
  <w:style w:type="paragraph" w:styleId="Index6">
    <w:name w:val="index 6"/>
    <w:basedOn w:val="Normal"/>
    <w:next w:val="Normal"/>
    <w:autoRedefine/>
    <w:uiPriority w:val="99"/>
    <w:semiHidden/>
    <w:rsid w:val="00727936"/>
    <w:pPr>
      <w:ind w:left="1440" w:hanging="240"/>
    </w:pPr>
    <w:rPr>
      <w:szCs w:val="21"/>
    </w:rPr>
  </w:style>
  <w:style w:type="paragraph" w:styleId="Index7">
    <w:name w:val="index 7"/>
    <w:basedOn w:val="Normal"/>
    <w:next w:val="Normal"/>
    <w:autoRedefine/>
    <w:uiPriority w:val="99"/>
    <w:semiHidden/>
    <w:rsid w:val="00727936"/>
    <w:pPr>
      <w:ind w:left="1680" w:hanging="240"/>
    </w:pPr>
    <w:rPr>
      <w:szCs w:val="21"/>
    </w:rPr>
  </w:style>
  <w:style w:type="paragraph" w:styleId="Index8">
    <w:name w:val="index 8"/>
    <w:basedOn w:val="Normal"/>
    <w:next w:val="Normal"/>
    <w:autoRedefine/>
    <w:uiPriority w:val="99"/>
    <w:semiHidden/>
    <w:rsid w:val="00727936"/>
    <w:pPr>
      <w:ind w:left="1920" w:hanging="240"/>
    </w:pPr>
    <w:rPr>
      <w:szCs w:val="21"/>
    </w:rPr>
  </w:style>
  <w:style w:type="paragraph" w:styleId="Index9">
    <w:name w:val="index 9"/>
    <w:basedOn w:val="Normal"/>
    <w:next w:val="Normal"/>
    <w:autoRedefine/>
    <w:uiPriority w:val="99"/>
    <w:semiHidden/>
    <w:rsid w:val="00727936"/>
    <w:pPr>
      <w:ind w:left="2160" w:hanging="240"/>
    </w:pPr>
    <w:rPr>
      <w:szCs w:val="21"/>
    </w:rPr>
  </w:style>
  <w:style w:type="paragraph" w:styleId="IndexHeading">
    <w:name w:val="index heading"/>
    <w:basedOn w:val="Normal"/>
    <w:next w:val="Index1"/>
    <w:uiPriority w:val="99"/>
    <w:semiHidden/>
    <w:rsid w:val="00727936"/>
    <w:pPr>
      <w:spacing w:before="240" w:after="120"/>
      <w:ind w:left="720"/>
    </w:pPr>
    <w:rPr>
      <w:b/>
      <w:bCs/>
      <w:lang w:bidi="he-IL"/>
    </w:rPr>
  </w:style>
  <w:style w:type="paragraph" w:customStyle="1" w:styleId="IndexTitle">
    <w:name w:val="Index Title"/>
    <w:next w:val="Index1"/>
    <w:uiPriority w:val="99"/>
    <w:rsid w:val="00727936"/>
    <w:pPr>
      <w:pBdr>
        <w:bottom w:val="single" w:sz="4" w:space="1" w:color="auto"/>
      </w:pBdr>
      <w:spacing w:before="800" w:after="240" w:line="240" w:lineRule="auto"/>
      <w:outlineLvl w:val="0"/>
    </w:pPr>
    <w:rPr>
      <w:rFonts w:ascii="Arial" w:eastAsia="Times New Roman" w:hAnsi="Arial" w:cs="Arial"/>
      <w:b/>
      <w:bCs/>
      <w:smallCaps/>
      <w:color w:val="FF6600"/>
      <w:sz w:val="48"/>
      <w:szCs w:val="48"/>
      <w:lang w:bidi="he-IL"/>
    </w:rPr>
  </w:style>
  <w:style w:type="paragraph" w:customStyle="1" w:styleId="infotable">
    <w:name w:val="infotable"/>
    <w:basedOn w:val="Normal"/>
    <w:rsid w:val="00727936"/>
    <w:pPr>
      <w:spacing w:before="100" w:beforeAutospacing="1" w:after="100" w:afterAutospacing="1"/>
    </w:pPr>
    <w:rPr>
      <w:rFonts w:ascii="Arial" w:hAnsi="Arial" w:cs="Arial"/>
    </w:rPr>
  </w:style>
  <w:style w:type="paragraph" w:customStyle="1" w:styleId="LabTaskHdr">
    <w:name w:val="Lab Task Hdr"/>
    <w:basedOn w:val="Normal"/>
    <w:next w:val="Normal"/>
    <w:uiPriority w:val="99"/>
    <w:rsid w:val="00727936"/>
    <w:pPr>
      <w:spacing w:after="120"/>
      <w:ind w:right="72"/>
    </w:pPr>
    <w:rPr>
      <w:rFonts w:ascii="Arial" w:hAnsi="Arial"/>
      <w:b/>
      <w:sz w:val="20"/>
      <w:szCs w:val="20"/>
    </w:rPr>
  </w:style>
  <w:style w:type="paragraph" w:customStyle="1" w:styleId="Lab">
    <w:name w:val="Lab"/>
    <w:basedOn w:val="LabTaskHdr"/>
    <w:uiPriority w:val="99"/>
    <w:rsid w:val="00727936"/>
  </w:style>
  <w:style w:type="paragraph" w:customStyle="1" w:styleId="LabDataList">
    <w:name w:val="Lab Data List"/>
    <w:basedOn w:val="Normal"/>
    <w:uiPriority w:val="99"/>
    <w:rsid w:val="00727936"/>
    <w:pPr>
      <w:numPr>
        <w:numId w:val="20"/>
      </w:numPr>
    </w:pPr>
    <w:rPr>
      <w:rFonts w:ascii="Arial" w:hAnsi="Arial"/>
      <w:sz w:val="20"/>
      <w:szCs w:val="20"/>
    </w:rPr>
  </w:style>
  <w:style w:type="paragraph" w:customStyle="1" w:styleId="Objective">
    <w:name w:val="Objective"/>
    <w:basedOn w:val="Normal"/>
    <w:next w:val="BulletedPoints"/>
    <w:qFormat/>
    <w:rsid w:val="00727936"/>
    <w:rPr>
      <w:b/>
      <w:sz w:val="28"/>
      <w:szCs w:val="28"/>
      <w:lang w:bidi="he-IL"/>
    </w:rPr>
  </w:style>
  <w:style w:type="paragraph" w:customStyle="1" w:styleId="LabReq">
    <w:name w:val="Lab Req"/>
    <w:basedOn w:val="Objective"/>
    <w:next w:val="BulletedPoints"/>
    <w:qFormat/>
    <w:rsid w:val="00727936"/>
  </w:style>
  <w:style w:type="paragraph" w:customStyle="1" w:styleId="LabTask">
    <w:name w:val="Lab Task"/>
    <w:basedOn w:val="BodyText"/>
    <w:uiPriority w:val="99"/>
    <w:rsid w:val="00727936"/>
    <w:pPr>
      <w:tabs>
        <w:tab w:val="num" w:pos="360"/>
      </w:tabs>
      <w:ind w:left="360" w:hanging="360"/>
    </w:pPr>
    <w:rPr>
      <w:rFonts w:ascii="Arial" w:hAnsi="Arial"/>
      <w:b/>
      <w:sz w:val="20"/>
      <w:szCs w:val="20"/>
    </w:rPr>
  </w:style>
  <w:style w:type="character" w:styleId="LineNumber">
    <w:name w:val="line number"/>
    <w:basedOn w:val="DefaultParagraphFont"/>
    <w:uiPriority w:val="99"/>
    <w:rsid w:val="00727936"/>
    <w:rPr>
      <w:rFonts w:cs="Times New Roman"/>
    </w:rPr>
  </w:style>
  <w:style w:type="paragraph" w:customStyle="1" w:styleId="List1number">
    <w:name w:val="List 1 (number)"/>
    <w:uiPriority w:val="99"/>
    <w:rsid w:val="00727936"/>
    <w:pPr>
      <w:tabs>
        <w:tab w:val="num" w:pos="1800"/>
      </w:tabs>
      <w:spacing w:before="80" w:after="80" w:line="240" w:lineRule="auto"/>
      <w:ind w:left="1800" w:hanging="360"/>
    </w:pPr>
    <w:rPr>
      <w:rFonts w:ascii="Times New Roman" w:eastAsia="Times New Roman" w:hAnsi="Times New Roman" w:cs="Times New Roman"/>
      <w:lang w:bidi="he-IL"/>
    </w:rPr>
  </w:style>
  <w:style w:type="paragraph" w:customStyle="1" w:styleId="List2alpha">
    <w:name w:val="List 2 (alpha)"/>
    <w:uiPriority w:val="99"/>
    <w:rsid w:val="00727936"/>
    <w:pPr>
      <w:tabs>
        <w:tab w:val="num" w:pos="2146"/>
      </w:tabs>
      <w:spacing w:after="80" w:line="240" w:lineRule="auto"/>
      <w:ind w:left="2160" w:hanging="360"/>
    </w:pPr>
    <w:rPr>
      <w:rFonts w:ascii="Times New Roman" w:eastAsia="Times New Roman" w:hAnsi="Times New Roman" w:cs="Times New Roman"/>
      <w:lang w:bidi="he-IL"/>
    </w:rPr>
  </w:style>
  <w:style w:type="paragraph" w:customStyle="1" w:styleId="List3roman">
    <w:name w:val="List 3 (roman)"/>
    <w:uiPriority w:val="99"/>
    <w:rsid w:val="00727936"/>
    <w:pPr>
      <w:tabs>
        <w:tab w:val="left" w:pos="2520"/>
        <w:tab w:val="num" w:pos="2880"/>
      </w:tabs>
      <w:spacing w:after="80" w:line="240" w:lineRule="auto"/>
      <w:ind w:left="2520" w:hanging="360"/>
    </w:pPr>
    <w:rPr>
      <w:rFonts w:ascii="Times New Roman" w:eastAsia="Times New Roman" w:hAnsi="Times New Roman" w:cs="Times New Roman"/>
      <w:lang w:bidi="he-IL"/>
    </w:rPr>
  </w:style>
  <w:style w:type="paragraph" w:customStyle="1" w:styleId="List-intro">
    <w:name w:val="List-intro"/>
    <w:next w:val="BodyText"/>
    <w:uiPriority w:val="99"/>
    <w:rsid w:val="00727936"/>
    <w:pPr>
      <w:keepNext/>
      <w:spacing w:before="80" w:after="80" w:line="240" w:lineRule="auto"/>
      <w:ind w:left="1440"/>
    </w:pPr>
    <w:rPr>
      <w:rFonts w:ascii="Times New Roman" w:eastAsia="Times New Roman" w:hAnsi="Times New Roman" w:cs="Times New Roman"/>
      <w:lang w:bidi="he-IL"/>
    </w:rPr>
  </w:style>
  <w:style w:type="character" w:customStyle="1" w:styleId="name1">
    <w:name w:val="name1"/>
    <w:basedOn w:val="DefaultParagraphFont"/>
    <w:uiPriority w:val="99"/>
    <w:rsid w:val="00727936"/>
    <w:rPr>
      <w:rFonts w:ascii="Arial Black" w:hAnsi="Arial Black" w:cs="Arial"/>
      <w:color w:val="000000"/>
      <w:sz w:val="32"/>
      <w:szCs w:val="32"/>
    </w:rPr>
  </w:style>
  <w:style w:type="character" w:customStyle="1" w:styleId="name2">
    <w:name w:val="name2"/>
    <w:basedOn w:val="DefaultParagraphFont"/>
    <w:uiPriority w:val="99"/>
    <w:rsid w:val="00727936"/>
    <w:rPr>
      <w:rFonts w:ascii="Arial Black" w:hAnsi="Arial Black" w:cs="Times New Roman"/>
      <w:color w:val="FF0000"/>
      <w:sz w:val="32"/>
    </w:rPr>
  </w:style>
  <w:style w:type="paragraph" w:styleId="NormalWeb">
    <w:name w:val="Normal (Web)"/>
    <w:basedOn w:val="Normal"/>
    <w:uiPriority w:val="99"/>
    <w:rsid w:val="00727936"/>
    <w:pPr>
      <w:spacing w:before="100" w:beforeAutospacing="1" w:after="100" w:afterAutospacing="1"/>
    </w:pPr>
  </w:style>
  <w:style w:type="paragraph" w:customStyle="1" w:styleId="Note">
    <w:name w:val="Note"/>
    <w:next w:val="BodyText"/>
    <w:uiPriority w:val="99"/>
    <w:rsid w:val="00727936"/>
    <w:pPr>
      <w:spacing w:before="80" w:after="80" w:line="240" w:lineRule="auto"/>
      <w:ind w:left="2520" w:hanging="720"/>
    </w:pPr>
    <w:rPr>
      <w:rFonts w:ascii="Arial" w:eastAsia="Times New Roman" w:hAnsi="Arial" w:cs="Arial"/>
      <w:i/>
      <w:iCs/>
      <w:sz w:val="18"/>
      <w:szCs w:val="18"/>
      <w:lang w:bidi="he-IL"/>
    </w:rPr>
  </w:style>
  <w:style w:type="paragraph" w:styleId="NoteHeading">
    <w:name w:val="Note Heading"/>
    <w:basedOn w:val="BodyText"/>
    <w:next w:val="BodyText"/>
    <w:link w:val="NoteHeadingChar"/>
    <w:uiPriority w:val="99"/>
    <w:rsid w:val="00727936"/>
    <w:pPr>
      <w:spacing w:before="80" w:after="80"/>
      <w:ind w:left="810"/>
    </w:pPr>
    <w:rPr>
      <w:szCs w:val="22"/>
      <w:lang w:bidi="he-IL"/>
    </w:rPr>
  </w:style>
  <w:style w:type="character" w:customStyle="1" w:styleId="NoteHeadingChar">
    <w:name w:val="Note Heading Char"/>
    <w:basedOn w:val="DefaultParagraphFont"/>
    <w:link w:val="NoteHeading"/>
    <w:uiPriority w:val="99"/>
    <w:rsid w:val="00727936"/>
    <w:rPr>
      <w:rFonts w:ascii="Calibri" w:eastAsia="Times New Roman" w:hAnsi="Calibri" w:cs="Times New Roman"/>
      <w:lang w:bidi="he-IL"/>
    </w:rPr>
  </w:style>
  <w:style w:type="paragraph" w:customStyle="1" w:styleId="NoteIcon">
    <w:name w:val="Note Icon"/>
    <w:uiPriority w:val="99"/>
    <w:rsid w:val="00727936"/>
    <w:pPr>
      <w:tabs>
        <w:tab w:val="left" w:pos="3220"/>
      </w:tabs>
      <w:spacing w:before="80" w:after="80" w:line="240" w:lineRule="auto"/>
      <w:ind w:left="2880"/>
    </w:pPr>
    <w:rPr>
      <w:rFonts w:ascii="Times New Roman" w:eastAsia="Times New Roman" w:hAnsi="Times New Roman" w:cs="Times New Roman"/>
      <w:lang w:bidi="he-IL"/>
    </w:rPr>
  </w:style>
  <w:style w:type="character" w:styleId="PageNumber">
    <w:name w:val="page number"/>
    <w:basedOn w:val="DefaultParagraphFont"/>
    <w:uiPriority w:val="99"/>
    <w:rsid w:val="00727936"/>
    <w:rPr>
      <w:rFonts w:ascii="Arial" w:hAnsi="Arial" w:cs="Arial"/>
      <w:color w:val="000000"/>
      <w:sz w:val="18"/>
      <w:szCs w:val="18"/>
      <w:shd w:val="clear" w:color="auto" w:fill="auto"/>
      <w:lang w:val="en-GB"/>
    </w:rPr>
  </w:style>
  <w:style w:type="paragraph" w:customStyle="1" w:styleId="Profile">
    <w:name w:val="Profile"/>
    <w:uiPriority w:val="99"/>
    <w:semiHidden/>
    <w:rsid w:val="00727936"/>
    <w:pPr>
      <w:spacing w:before="80" w:after="0" w:line="240" w:lineRule="auto"/>
    </w:pPr>
    <w:rPr>
      <w:rFonts w:ascii="Times New Roman" w:eastAsia="Times New Roman" w:hAnsi="Times New Roman" w:cs="Times New Roman"/>
      <w:sz w:val="20"/>
      <w:szCs w:val="20"/>
      <w:lang w:bidi="he-IL"/>
    </w:rPr>
  </w:style>
  <w:style w:type="paragraph" w:customStyle="1" w:styleId="ProfileField">
    <w:name w:val="Profile Field"/>
    <w:uiPriority w:val="99"/>
    <w:rsid w:val="00727936"/>
    <w:pPr>
      <w:spacing w:before="80" w:after="0" w:line="240" w:lineRule="auto"/>
    </w:pPr>
    <w:rPr>
      <w:rFonts w:ascii="Times New Roman" w:eastAsia="Times New Roman" w:hAnsi="Times New Roman" w:cs="Times New Roman"/>
      <w:b/>
      <w:bCs/>
      <w:sz w:val="20"/>
      <w:szCs w:val="20"/>
      <w:lang w:bidi="he-IL"/>
    </w:rPr>
  </w:style>
  <w:style w:type="paragraph" w:customStyle="1" w:styleId="TableHeader">
    <w:name w:val="Table Header"/>
    <w:uiPriority w:val="99"/>
    <w:rsid w:val="00727936"/>
    <w:pPr>
      <w:keepNext/>
      <w:keepLines/>
      <w:spacing w:before="40" w:after="40" w:line="240" w:lineRule="auto"/>
    </w:pPr>
    <w:rPr>
      <w:rFonts w:ascii="Arial" w:eastAsia="Times New Roman" w:hAnsi="Arial" w:cs="Arial"/>
      <w:b/>
      <w:bCs/>
      <w:color w:val="003366"/>
      <w:sz w:val="18"/>
      <w:szCs w:val="18"/>
      <w:lang w:bidi="he-IL"/>
    </w:rPr>
  </w:style>
  <w:style w:type="paragraph" w:customStyle="1" w:styleId="ReleaseNotesHeader">
    <w:name w:val="ReleaseNotes Header"/>
    <w:basedOn w:val="TableHeader"/>
    <w:uiPriority w:val="99"/>
    <w:rsid w:val="00727936"/>
  </w:style>
  <w:style w:type="paragraph" w:customStyle="1" w:styleId="ReleaseNotesTitle">
    <w:name w:val="ReleaseNotes Title"/>
    <w:uiPriority w:val="99"/>
    <w:rsid w:val="00727936"/>
    <w:pPr>
      <w:spacing w:before="240" w:after="240" w:line="240" w:lineRule="auto"/>
      <w:jc w:val="center"/>
    </w:pPr>
    <w:rPr>
      <w:rFonts w:ascii="Arial" w:eastAsia="Times New Roman" w:hAnsi="Arial" w:cs="Arial"/>
      <w:b/>
      <w:bCs/>
      <w:sz w:val="28"/>
      <w:szCs w:val="28"/>
      <w:lang w:bidi="he-IL"/>
    </w:rPr>
  </w:style>
  <w:style w:type="paragraph" w:customStyle="1" w:styleId="Step">
    <w:name w:val="Step"/>
    <w:uiPriority w:val="99"/>
    <w:rsid w:val="00727936"/>
    <w:pPr>
      <w:tabs>
        <w:tab w:val="num" w:pos="1080"/>
      </w:tabs>
      <w:spacing w:before="80" w:after="80" w:line="240" w:lineRule="auto"/>
      <w:ind w:left="1800" w:hanging="360"/>
    </w:pPr>
    <w:rPr>
      <w:rFonts w:ascii="Times New Roman" w:eastAsia="Times New Roman" w:hAnsi="Times New Roman" w:cs="Times New Roman"/>
      <w:lang w:bidi="he-IL"/>
    </w:rPr>
  </w:style>
  <w:style w:type="paragraph" w:customStyle="1" w:styleId="SubStep">
    <w:name w:val="SubStep"/>
    <w:uiPriority w:val="99"/>
    <w:semiHidden/>
    <w:rsid w:val="00727936"/>
    <w:pPr>
      <w:tabs>
        <w:tab w:val="num" w:pos="1440"/>
      </w:tabs>
      <w:spacing w:before="80" w:after="80" w:line="240" w:lineRule="auto"/>
      <w:ind w:left="2160" w:hanging="360"/>
    </w:pPr>
    <w:rPr>
      <w:rFonts w:ascii="Times New Roman" w:eastAsia="Times New Roman" w:hAnsi="Times New Roman" w:cs="Times New Roman"/>
      <w:lang w:bidi="he-IL"/>
    </w:rPr>
  </w:style>
  <w:style w:type="paragraph" w:customStyle="1" w:styleId="TableBody">
    <w:name w:val="Table Body"/>
    <w:uiPriority w:val="99"/>
    <w:rsid w:val="00727936"/>
    <w:pPr>
      <w:keepNext/>
      <w:keepLines/>
      <w:spacing w:before="40" w:after="40" w:line="240" w:lineRule="auto"/>
    </w:pPr>
    <w:rPr>
      <w:rFonts w:ascii="Times New Roman" w:eastAsia="Times New Roman" w:hAnsi="Times New Roman" w:cs="Times New Roman"/>
      <w:sz w:val="20"/>
      <w:szCs w:val="20"/>
      <w:lang w:bidi="he-IL"/>
    </w:rPr>
  </w:style>
  <w:style w:type="table" w:styleId="TableGrid">
    <w:name w:val="Table Grid"/>
    <w:basedOn w:val="TableNormal"/>
    <w:rsid w:val="00727936"/>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List1number">
    <w:name w:val="Table List 1 (number)"/>
    <w:uiPriority w:val="99"/>
    <w:rsid w:val="00727936"/>
    <w:pPr>
      <w:tabs>
        <w:tab w:val="num" w:pos="360"/>
      </w:tabs>
      <w:spacing w:before="80" w:after="80" w:line="240" w:lineRule="auto"/>
      <w:ind w:left="360" w:hanging="360"/>
    </w:pPr>
    <w:rPr>
      <w:rFonts w:ascii="Times New Roman" w:eastAsia="Times New Roman" w:hAnsi="Times New Roman" w:cs="Times New Roman"/>
      <w:lang w:bidi="he-IL"/>
    </w:rPr>
  </w:style>
  <w:style w:type="paragraph" w:customStyle="1" w:styleId="TableList2alpha">
    <w:name w:val="Table List 2 (alpha)"/>
    <w:uiPriority w:val="99"/>
    <w:rsid w:val="00727936"/>
    <w:pPr>
      <w:tabs>
        <w:tab w:val="num" w:pos="720"/>
      </w:tabs>
      <w:spacing w:before="80" w:after="80" w:line="240" w:lineRule="auto"/>
      <w:ind w:left="720" w:hanging="360"/>
    </w:pPr>
    <w:rPr>
      <w:rFonts w:ascii="Times New Roman" w:eastAsia="Times New Roman" w:hAnsi="Times New Roman" w:cs="Times New Roman"/>
      <w:lang w:bidi="he-IL"/>
    </w:rPr>
  </w:style>
  <w:style w:type="paragraph" w:customStyle="1" w:styleId="TableList3roman">
    <w:name w:val="Table List 3 (roman)"/>
    <w:uiPriority w:val="99"/>
    <w:rsid w:val="00727936"/>
    <w:pPr>
      <w:tabs>
        <w:tab w:val="left" w:pos="1080"/>
        <w:tab w:val="num" w:pos="1440"/>
      </w:tabs>
      <w:spacing w:before="80" w:after="80" w:line="240" w:lineRule="auto"/>
      <w:ind w:left="1080" w:hanging="360"/>
    </w:pPr>
    <w:rPr>
      <w:rFonts w:ascii="Times New Roman" w:eastAsia="Times New Roman" w:hAnsi="Times New Roman" w:cs="Times New Roman"/>
      <w:lang w:bidi="he-IL"/>
    </w:rPr>
  </w:style>
  <w:style w:type="paragraph" w:customStyle="1" w:styleId="Tablepostpara">
    <w:name w:val="Table post para"/>
    <w:next w:val="BodyText"/>
    <w:uiPriority w:val="99"/>
    <w:rsid w:val="00727936"/>
    <w:pPr>
      <w:spacing w:before="80" w:after="80" w:line="240" w:lineRule="auto"/>
      <w:ind w:left="1440"/>
    </w:pPr>
    <w:rPr>
      <w:rFonts w:ascii="Times New Roman" w:eastAsia="Times New Roman" w:hAnsi="Times New Roman" w:cs="Times New Roman"/>
      <w:lang w:bidi="he-IL"/>
    </w:rPr>
  </w:style>
  <w:style w:type="paragraph" w:customStyle="1" w:styleId="TableEntry">
    <w:name w:val="Table_Entry"/>
    <w:link w:val="TableEntryChar"/>
    <w:rsid w:val="00727936"/>
    <w:pPr>
      <w:spacing w:after="0" w:line="240" w:lineRule="auto"/>
    </w:pPr>
    <w:rPr>
      <w:rFonts w:ascii="Times New Roman" w:eastAsia="Times New Roman" w:hAnsi="Times New Roman" w:cs="Times New Roman"/>
      <w:lang w:bidi="he-IL"/>
    </w:rPr>
  </w:style>
  <w:style w:type="character" w:customStyle="1" w:styleId="TableEntryChar">
    <w:name w:val="Table_Entry Char"/>
    <w:basedOn w:val="DefaultParagraphFont"/>
    <w:link w:val="TableEntry"/>
    <w:rsid w:val="00727936"/>
    <w:rPr>
      <w:rFonts w:ascii="Times New Roman" w:eastAsia="Times New Roman" w:hAnsi="Times New Roman" w:cs="Times New Roman"/>
      <w:lang w:bidi="he-IL"/>
    </w:rPr>
  </w:style>
  <w:style w:type="paragraph" w:customStyle="1" w:styleId="Task">
    <w:name w:val="Task"/>
    <w:basedOn w:val="BodyText"/>
    <w:link w:val="TaskChar"/>
    <w:autoRedefine/>
    <w:qFormat/>
    <w:rsid w:val="00727936"/>
    <w:pPr>
      <w:keepLines/>
      <w:spacing w:before="140" w:after="40"/>
      <w:ind w:left="720"/>
    </w:pPr>
    <w:rPr>
      <w:rFonts w:asciiTheme="minorHAnsi" w:hAnsiTheme="minorHAnsi" w:cstheme="minorHAnsi"/>
      <w:szCs w:val="21"/>
      <w:lang w:bidi="he-IL"/>
    </w:rPr>
  </w:style>
  <w:style w:type="character" w:customStyle="1" w:styleId="TaskChar">
    <w:name w:val="Task Char"/>
    <w:basedOn w:val="DefaultParagraphFont"/>
    <w:link w:val="Task"/>
    <w:rsid w:val="00727936"/>
    <w:rPr>
      <w:rFonts w:eastAsia="Times New Roman" w:cstheme="minorHAnsi"/>
      <w:szCs w:val="21"/>
      <w:lang w:bidi="he-IL"/>
    </w:rPr>
  </w:style>
  <w:style w:type="paragraph" w:customStyle="1" w:styleId="TaskNote">
    <w:name w:val="Task Note"/>
    <w:basedOn w:val="Task"/>
    <w:qFormat/>
    <w:rsid w:val="00727936"/>
    <w:pPr>
      <w:ind w:left="1181" w:hanging="274"/>
    </w:pPr>
    <w:rPr>
      <w:b/>
      <w:sz w:val="21"/>
    </w:rPr>
  </w:style>
  <w:style w:type="paragraph" w:customStyle="1" w:styleId="TaskStart">
    <w:name w:val="Task Start"/>
    <w:basedOn w:val="Task"/>
    <w:qFormat/>
    <w:rsid w:val="00727936"/>
    <w:pPr>
      <w:spacing w:before="240" w:after="120"/>
      <w:ind w:left="547"/>
    </w:pPr>
    <w:rPr>
      <w:sz w:val="21"/>
    </w:rPr>
  </w:style>
  <w:style w:type="paragraph" w:customStyle="1" w:styleId="TaskGraphic">
    <w:name w:val="Task_Graphic"/>
    <w:basedOn w:val="Task"/>
    <w:next w:val="Task"/>
    <w:link w:val="TaskGraphicChar"/>
    <w:qFormat/>
    <w:rsid w:val="00727936"/>
    <w:pPr>
      <w:spacing w:before="120" w:after="120"/>
      <w:ind w:left="0"/>
    </w:pPr>
    <w:rPr>
      <w:noProof/>
    </w:rPr>
  </w:style>
  <w:style w:type="character" w:customStyle="1" w:styleId="TaskGraphicChar">
    <w:name w:val="Task_Graphic Char"/>
    <w:basedOn w:val="TaskChar"/>
    <w:link w:val="TaskGraphic"/>
    <w:rsid w:val="00727936"/>
    <w:rPr>
      <w:rFonts w:eastAsia="Times New Roman" w:cstheme="minorHAnsi"/>
      <w:noProof/>
      <w:szCs w:val="21"/>
      <w:lang w:bidi="he-IL"/>
    </w:rPr>
  </w:style>
  <w:style w:type="paragraph" w:customStyle="1" w:styleId="TemplateCode">
    <w:name w:val="Template_Code"/>
    <w:basedOn w:val="Task"/>
    <w:link w:val="TemplateCodeChar"/>
    <w:rsid w:val="00727936"/>
    <w:pPr>
      <w:spacing w:before="40" w:after="80"/>
      <w:ind w:left="994"/>
    </w:pPr>
    <w:rPr>
      <w:rFonts w:ascii="Courier New" w:hAnsi="Courier New" w:cs="Courier New"/>
      <w:sz w:val="18"/>
    </w:rPr>
  </w:style>
  <w:style w:type="character" w:customStyle="1" w:styleId="TemplateCodeChar">
    <w:name w:val="Template_Code Char"/>
    <w:basedOn w:val="TaskChar"/>
    <w:link w:val="TemplateCode"/>
    <w:rsid w:val="00727936"/>
    <w:rPr>
      <w:rFonts w:ascii="Courier New" w:eastAsia="Times New Roman" w:hAnsi="Courier New" w:cs="Courier New"/>
      <w:sz w:val="18"/>
      <w:szCs w:val="21"/>
      <w:lang w:bidi="he-IL"/>
    </w:rPr>
  </w:style>
  <w:style w:type="paragraph" w:customStyle="1" w:styleId="Terms">
    <w:name w:val="Terms"/>
    <w:next w:val="BodyText"/>
    <w:uiPriority w:val="99"/>
    <w:semiHidden/>
    <w:rsid w:val="00727936"/>
    <w:pPr>
      <w:spacing w:before="80" w:after="80" w:line="240" w:lineRule="auto"/>
      <w:ind w:left="1440"/>
    </w:pPr>
    <w:rPr>
      <w:rFonts w:ascii="Times New Roman" w:eastAsia="Times New Roman" w:hAnsi="Times New Roman" w:cs="Times New Roman"/>
      <w:b/>
      <w:bCs/>
      <w:lang w:bidi="he-IL"/>
    </w:rPr>
  </w:style>
  <w:style w:type="paragraph" w:styleId="TOC3">
    <w:name w:val="toc 3"/>
    <w:basedOn w:val="Normal"/>
    <w:next w:val="BodyText"/>
    <w:uiPriority w:val="39"/>
    <w:rsid w:val="00727936"/>
    <w:pPr>
      <w:ind w:left="480"/>
    </w:pPr>
    <w:rPr>
      <w:rFonts w:asciiTheme="minorHAnsi" w:hAnsiTheme="minorHAnsi" w:cstheme="minorHAnsi"/>
      <w:i/>
      <w:iCs/>
      <w:sz w:val="20"/>
      <w:szCs w:val="20"/>
    </w:rPr>
  </w:style>
  <w:style w:type="paragraph" w:styleId="TOC4">
    <w:name w:val="toc 4"/>
    <w:basedOn w:val="Normal"/>
    <w:next w:val="Normal"/>
    <w:uiPriority w:val="39"/>
    <w:rsid w:val="00727936"/>
    <w:pPr>
      <w:ind w:left="720"/>
    </w:pPr>
    <w:rPr>
      <w:rFonts w:asciiTheme="minorHAnsi" w:hAnsiTheme="minorHAnsi" w:cstheme="minorHAnsi"/>
      <w:sz w:val="18"/>
      <w:szCs w:val="18"/>
    </w:rPr>
  </w:style>
  <w:style w:type="paragraph" w:styleId="TOC5">
    <w:name w:val="toc 5"/>
    <w:basedOn w:val="Normal"/>
    <w:next w:val="Normal"/>
    <w:autoRedefine/>
    <w:uiPriority w:val="39"/>
    <w:rsid w:val="00727936"/>
    <w:pPr>
      <w:ind w:left="960"/>
    </w:pPr>
    <w:rPr>
      <w:rFonts w:asciiTheme="minorHAnsi" w:hAnsiTheme="minorHAnsi" w:cstheme="minorHAnsi"/>
      <w:sz w:val="18"/>
      <w:szCs w:val="18"/>
    </w:rPr>
  </w:style>
  <w:style w:type="paragraph" w:styleId="TOC6">
    <w:name w:val="toc 6"/>
    <w:basedOn w:val="Normal"/>
    <w:next w:val="Normal"/>
    <w:autoRedefine/>
    <w:uiPriority w:val="39"/>
    <w:rsid w:val="00727936"/>
    <w:pPr>
      <w:ind w:left="1200"/>
    </w:pPr>
    <w:rPr>
      <w:rFonts w:asciiTheme="minorHAnsi" w:hAnsiTheme="minorHAnsi" w:cstheme="minorHAnsi"/>
      <w:sz w:val="18"/>
      <w:szCs w:val="18"/>
    </w:rPr>
  </w:style>
  <w:style w:type="paragraph" w:styleId="TOC7">
    <w:name w:val="toc 7"/>
    <w:basedOn w:val="Normal"/>
    <w:next w:val="Normal"/>
    <w:autoRedefine/>
    <w:uiPriority w:val="39"/>
    <w:rsid w:val="00727936"/>
    <w:pPr>
      <w:ind w:left="1440"/>
    </w:pPr>
    <w:rPr>
      <w:rFonts w:asciiTheme="minorHAnsi" w:hAnsiTheme="minorHAnsi" w:cstheme="minorHAnsi"/>
      <w:sz w:val="18"/>
      <w:szCs w:val="18"/>
    </w:rPr>
  </w:style>
  <w:style w:type="paragraph" w:styleId="TOC8">
    <w:name w:val="toc 8"/>
    <w:basedOn w:val="Normal"/>
    <w:next w:val="Normal"/>
    <w:autoRedefine/>
    <w:uiPriority w:val="39"/>
    <w:rsid w:val="00727936"/>
    <w:pPr>
      <w:ind w:left="1680"/>
    </w:pPr>
    <w:rPr>
      <w:rFonts w:asciiTheme="minorHAnsi" w:hAnsiTheme="minorHAnsi" w:cstheme="minorHAnsi"/>
      <w:sz w:val="18"/>
      <w:szCs w:val="18"/>
    </w:rPr>
  </w:style>
  <w:style w:type="paragraph" w:styleId="TOC9">
    <w:name w:val="toc 9"/>
    <w:basedOn w:val="TOC1"/>
    <w:next w:val="BodyText"/>
    <w:uiPriority w:val="39"/>
    <w:rsid w:val="00727936"/>
    <w:pPr>
      <w:spacing w:before="0" w:after="0"/>
      <w:ind w:left="1920"/>
    </w:pPr>
    <w:rPr>
      <w:b/>
      <w:bCs w:val="0"/>
      <w:caps/>
      <w:sz w:val="18"/>
      <w:szCs w:val="18"/>
    </w:rPr>
  </w:style>
  <w:style w:type="paragraph" w:customStyle="1" w:styleId="ToDo">
    <w:name w:val="ToDo"/>
    <w:next w:val="BodyText"/>
    <w:uiPriority w:val="99"/>
    <w:rsid w:val="00727936"/>
    <w:pPr>
      <w:keepNext/>
      <w:spacing w:before="80" w:after="80" w:line="240" w:lineRule="auto"/>
      <w:ind w:left="1440"/>
    </w:pPr>
    <w:rPr>
      <w:rFonts w:ascii="Times New Roman" w:eastAsia="Times New Roman" w:hAnsi="Times New Roman" w:cs="Times New Roman"/>
      <w:b/>
      <w:bCs/>
      <w:lang w:bidi="he-IL"/>
    </w:rPr>
  </w:style>
  <w:style w:type="paragraph" w:customStyle="1" w:styleId="TopLevelTask">
    <w:name w:val="Top_Level_Task"/>
    <w:basedOn w:val="Task"/>
    <w:semiHidden/>
    <w:rsid w:val="00727936"/>
  </w:style>
  <w:style w:type="paragraph" w:customStyle="1" w:styleId="TopLevelTopic">
    <w:name w:val="Top_Level_Topic"/>
    <w:basedOn w:val="BodyText0"/>
    <w:next w:val="Normal"/>
    <w:semiHidden/>
    <w:rsid w:val="00727936"/>
    <w:pPr>
      <w:ind w:left="1080" w:hanging="360"/>
    </w:pPr>
  </w:style>
  <w:style w:type="character" w:customStyle="1" w:styleId="WebLink">
    <w:name w:val="WebLink"/>
    <w:basedOn w:val="DefaultParagraphFont"/>
    <w:uiPriority w:val="1"/>
    <w:semiHidden/>
    <w:qFormat/>
    <w:rsid w:val="00727936"/>
    <w:rPr>
      <w:b/>
      <w:color w:val="275C9D"/>
      <w:u w:val="single"/>
    </w:rPr>
  </w:style>
  <w:style w:type="paragraph" w:customStyle="1" w:styleId="WhichPartner">
    <w:name w:val="WhichPartner"/>
    <w:basedOn w:val="Normal"/>
    <w:link w:val="WhichPartnerChar"/>
    <w:semiHidden/>
    <w:qFormat/>
    <w:rsid w:val="00727936"/>
    <w:pPr>
      <w:spacing w:before="80" w:after="120"/>
      <w:ind w:left="547"/>
    </w:pPr>
    <w:rPr>
      <w:rFonts w:asciiTheme="minorHAnsi" w:hAnsiTheme="minorHAnsi" w:cstheme="minorHAnsi"/>
      <w:b/>
      <w:sz w:val="21"/>
      <w:szCs w:val="21"/>
      <w:lang w:bidi="he-IL"/>
    </w:rPr>
  </w:style>
  <w:style w:type="character" w:customStyle="1" w:styleId="WhichPartnerChar">
    <w:name w:val="WhichPartner Char"/>
    <w:basedOn w:val="DefaultParagraphFont"/>
    <w:link w:val="WhichPartner"/>
    <w:semiHidden/>
    <w:rsid w:val="00727936"/>
    <w:rPr>
      <w:rFonts w:eastAsia="Times New Roman" w:cstheme="minorHAnsi"/>
      <w:b/>
      <w:sz w:val="21"/>
      <w:szCs w:val="21"/>
      <w:lang w:bidi="he-IL"/>
    </w:rPr>
  </w:style>
  <w:style w:type="character" w:customStyle="1" w:styleId="apple-converted-space">
    <w:name w:val="apple-converted-space"/>
    <w:basedOn w:val="DefaultParagraphFont"/>
    <w:rsid w:val="008D5249"/>
  </w:style>
  <w:style w:type="character" w:styleId="Strong">
    <w:name w:val="Strong"/>
    <w:basedOn w:val="DefaultParagraphFont"/>
    <w:uiPriority w:val="22"/>
    <w:qFormat/>
    <w:rsid w:val="008D5249"/>
    <w:rPr>
      <w:b/>
      <w:bCs/>
    </w:rPr>
  </w:style>
  <w:style w:type="paragraph" w:styleId="Revision">
    <w:name w:val="Revision"/>
    <w:hidden/>
    <w:uiPriority w:val="99"/>
    <w:semiHidden/>
    <w:rsid w:val="00E77F86"/>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73766">
      <w:bodyDiv w:val="1"/>
      <w:marLeft w:val="0"/>
      <w:marRight w:val="0"/>
      <w:marTop w:val="0"/>
      <w:marBottom w:val="0"/>
      <w:divBdr>
        <w:top w:val="none" w:sz="0" w:space="0" w:color="auto"/>
        <w:left w:val="none" w:sz="0" w:space="0" w:color="auto"/>
        <w:bottom w:val="none" w:sz="0" w:space="0" w:color="auto"/>
        <w:right w:val="none" w:sz="0" w:space="0" w:color="auto"/>
      </w:divBdr>
    </w:div>
    <w:div w:id="83841503">
      <w:bodyDiv w:val="1"/>
      <w:marLeft w:val="0"/>
      <w:marRight w:val="0"/>
      <w:marTop w:val="0"/>
      <w:marBottom w:val="0"/>
      <w:divBdr>
        <w:top w:val="none" w:sz="0" w:space="0" w:color="auto"/>
        <w:left w:val="none" w:sz="0" w:space="0" w:color="auto"/>
        <w:bottom w:val="none" w:sz="0" w:space="0" w:color="auto"/>
        <w:right w:val="none" w:sz="0" w:space="0" w:color="auto"/>
      </w:divBdr>
    </w:div>
    <w:div w:id="425344794">
      <w:bodyDiv w:val="1"/>
      <w:marLeft w:val="0"/>
      <w:marRight w:val="0"/>
      <w:marTop w:val="0"/>
      <w:marBottom w:val="0"/>
      <w:divBdr>
        <w:top w:val="none" w:sz="0" w:space="0" w:color="auto"/>
        <w:left w:val="none" w:sz="0" w:space="0" w:color="auto"/>
        <w:bottom w:val="none" w:sz="0" w:space="0" w:color="auto"/>
        <w:right w:val="none" w:sz="0" w:space="0" w:color="auto"/>
      </w:divBdr>
    </w:div>
    <w:div w:id="578565371">
      <w:bodyDiv w:val="1"/>
      <w:marLeft w:val="0"/>
      <w:marRight w:val="0"/>
      <w:marTop w:val="0"/>
      <w:marBottom w:val="0"/>
      <w:divBdr>
        <w:top w:val="none" w:sz="0" w:space="0" w:color="auto"/>
        <w:left w:val="none" w:sz="0" w:space="0" w:color="auto"/>
        <w:bottom w:val="none" w:sz="0" w:space="0" w:color="auto"/>
        <w:right w:val="none" w:sz="0" w:space="0" w:color="auto"/>
      </w:divBdr>
    </w:div>
    <w:div w:id="836111945">
      <w:bodyDiv w:val="1"/>
      <w:marLeft w:val="0"/>
      <w:marRight w:val="0"/>
      <w:marTop w:val="0"/>
      <w:marBottom w:val="0"/>
      <w:divBdr>
        <w:top w:val="none" w:sz="0" w:space="0" w:color="auto"/>
        <w:left w:val="none" w:sz="0" w:space="0" w:color="auto"/>
        <w:bottom w:val="none" w:sz="0" w:space="0" w:color="auto"/>
        <w:right w:val="none" w:sz="0" w:space="0" w:color="auto"/>
      </w:divBdr>
    </w:div>
    <w:div w:id="1042948833">
      <w:bodyDiv w:val="1"/>
      <w:marLeft w:val="0"/>
      <w:marRight w:val="0"/>
      <w:marTop w:val="0"/>
      <w:marBottom w:val="0"/>
      <w:divBdr>
        <w:top w:val="none" w:sz="0" w:space="0" w:color="auto"/>
        <w:left w:val="none" w:sz="0" w:space="0" w:color="auto"/>
        <w:bottom w:val="none" w:sz="0" w:space="0" w:color="auto"/>
        <w:right w:val="none" w:sz="0" w:space="0" w:color="auto"/>
      </w:divBdr>
    </w:div>
    <w:div w:id="1161627654">
      <w:bodyDiv w:val="1"/>
      <w:marLeft w:val="0"/>
      <w:marRight w:val="0"/>
      <w:marTop w:val="0"/>
      <w:marBottom w:val="0"/>
      <w:divBdr>
        <w:top w:val="none" w:sz="0" w:space="0" w:color="auto"/>
        <w:left w:val="none" w:sz="0" w:space="0" w:color="auto"/>
        <w:bottom w:val="none" w:sz="0" w:space="0" w:color="auto"/>
        <w:right w:val="none" w:sz="0" w:space="0" w:color="auto"/>
      </w:divBdr>
    </w:div>
    <w:div w:id="1357075598">
      <w:bodyDiv w:val="1"/>
      <w:marLeft w:val="0"/>
      <w:marRight w:val="0"/>
      <w:marTop w:val="0"/>
      <w:marBottom w:val="0"/>
      <w:divBdr>
        <w:top w:val="none" w:sz="0" w:space="0" w:color="auto"/>
        <w:left w:val="none" w:sz="0" w:space="0" w:color="auto"/>
        <w:bottom w:val="none" w:sz="0" w:space="0" w:color="auto"/>
        <w:right w:val="none" w:sz="0" w:space="0" w:color="auto"/>
      </w:divBdr>
    </w:div>
    <w:div w:id="1394504996">
      <w:bodyDiv w:val="1"/>
      <w:marLeft w:val="0"/>
      <w:marRight w:val="0"/>
      <w:marTop w:val="0"/>
      <w:marBottom w:val="0"/>
      <w:divBdr>
        <w:top w:val="none" w:sz="0" w:space="0" w:color="auto"/>
        <w:left w:val="none" w:sz="0" w:space="0" w:color="auto"/>
        <w:bottom w:val="none" w:sz="0" w:space="0" w:color="auto"/>
        <w:right w:val="none" w:sz="0" w:space="0" w:color="auto"/>
      </w:divBdr>
    </w:div>
    <w:div w:id="1564870761">
      <w:bodyDiv w:val="1"/>
      <w:marLeft w:val="0"/>
      <w:marRight w:val="0"/>
      <w:marTop w:val="0"/>
      <w:marBottom w:val="0"/>
      <w:divBdr>
        <w:top w:val="none" w:sz="0" w:space="0" w:color="auto"/>
        <w:left w:val="none" w:sz="0" w:space="0" w:color="auto"/>
        <w:bottom w:val="none" w:sz="0" w:space="0" w:color="auto"/>
        <w:right w:val="none" w:sz="0" w:space="0" w:color="auto"/>
      </w:divBdr>
    </w:div>
    <w:div w:id="1678074400">
      <w:bodyDiv w:val="1"/>
      <w:marLeft w:val="0"/>
      <w:marRight w:val="0"/>
      <w:marTop w:val="0"/>
      <w:marBottom w:val="0"/>
      <w:divBdr>
        <w:top w:val="none" w:sz="0" w:space="0" w:color="auto"/>
        <w:left w:val="none" w:sz="0" w:space="0" w:color="auto"/>
        <w:bottom w:val="none" w:sz="0" w:space="0" w:color="auto"/>
        <w:right w:val="none" w:sz="0" w:space="0" w:color="auto"/>
      </w:divBdr>
    </w:div>
    <w:div w:id="1687750603">
      <w:bodyDiv w:val="1"/>
      <w:marLeft w:val="0"/>
      <w:marRight w:val="0"/>
      <w:marTop w:val="0"/>
      <w:marBottom w:val="0"/>
      <w:divBdr>
        <w:top w:val="none" w:sz="0" w:space="0" w:color="auto"/>
        <w:left w:val="none" w:sz="0" w:space="0" w:color="auto"/>
        <w:bottom w:val="none" w:sz="0" w:space="0" w:color="auto"/>
        <w:right w:val="none" w:sz="0" w:space="0" w:color="auto"/>
      </w:divBdr>
    </w:div>
    <w:div w:id="1691905639">
      <w:bodyDiv w:val="1"/>
      <w:marLeft w:val="0"/>
      <w:marRight w:val="0"/>
      <w:marTop w:val="0"/>
      <w:marBottom w:val="0"/>
      <w:divBdr>
        <w:top w:val="none" w:sz="0" w:space="0" w:color="auto"/>
        <w:left w:val="none" w:sz="0" w:space="0" w:color="auto"/>
        <w:bottom w:val="none" w:sz="0" w:space="0" w:color="auto"/>
        <w:right w:val="none" w:sz="0" w:space="0" w:color="auto"/>
      </w:divBdr>
    </w:div>
    <w:div w:id="1834370041">
      <w:bodyDiv w:val="1"/>
      <w:marLeft w:val="0"/>
      <w:marRight w:val="0"/>
      <w:marTop w:val="0"/>
      <w:marBottom w:val="0"/>
      <w:divBdr>
        <w:top w:val="none" w:sz="0" w:space="0" w:color="auto"/>
        <w:left w:val="none" w:sz="0" w:space="0" w:color="auto"/>
        <w:bottom w:val="none" w:sz="0" w:space="0" w:color="auto"/>
        <w:right w:val="none" w:sz="0" w:space="0" w:color="auto"/>
      </w:divBdr>
    </w:div>
    <w:div w:id="1862351700">
      <w:bodyDiv w:val="1"/>
      <w:marLeft w:val="0"/>
      <w:marRight w:val="0"/>
      <w:marTop w:val="0"/>
      <w:marBottom w:val="0"/>
      <w:divBdr>
        <w:top w:val="none" w:sz="0" w:space="0" w:color="auto"/>
        <w:left w:val="none" w:sz="0" w:space="0" w:color="auto"/>
        <w:bottom w:val="none" w:sz="0" w:space="0" w:color="auto"/>
        <w:right w:val="none" w:sz="0" w:space="0" w:color="auto"/>
      </w:divBdr>
    </w:div>
    <w:div w:id="1883397693">
      <w:bodyDiv w:val="1"/>
      <w:marLeft w:val="0"/>
      <w:marRight w:val="0"/>
      <w:marTop w:val="0"/>
      <w:marBottom w:val="0"/>
      <w:divBdr>
        <w:top w:val="none" w:sz="0" w:space="0" w:color="auto"/>
        <w:left w:val="none" w:sz="0" w:space="0" w:color="auto"/>
        <w:bottom w:val="none" w:sz="0" w:space="0" w:color="auto"/>
        <w:right w:val="none" w:sz="0" w:space="0" w:color="auto"/>
      </w:divBdr>
    </w:div>
    <w:div w:id="2028289453">
      <w:bodyDiv w:val="1"/>
      <w:marLeft w:val="0"/>
      <w:marRight w:val="0"/>
      <w:marTop w:val="0"/>
      <w:marBottom w:val="0"/>
      <w:divBdr>
        <w:top w:val="none" w:sz="0" w:space="0" w:color="auto"/>
        <w:left w:val="none" w:sz="0" w:space="0" w:color="auto"/>
        <w:bottom w:val="none" w:sz="0" w:space="0" w:color="auto"/>
        <w:right w:val="none" w:sz="0" w:space="0" w:color="auto"/>
      </w:divBdr>
    </w:div>
    <w:div w:id="209770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9.png"/><Relationship Id="rId109" Type="http://schemas.openxmlformats.org/officeDocument/2006/relationships/image" Target="media/image100.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header" Target="head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oter" Target="footer1.xml"/><Relationship Id="rId112" Type="http://schemas.openxmlformats.org/officeDocument/2006/relationships/fontTable" Target="fontTable.xml"/><Relationship Id="rId113" Type="http://schemas.microsoft.com/office/2011/relationships/people" Target="people.xml"/><Relationship Id="rId114"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57150">
          <a:solidFill>
            <a:srgbClr val="C0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86E87-9716-6144-82A8-410377095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5902</Words>
  <Characters>33642</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F5 Networks, Inc.</Company>
  <LinksUpToDate>false</LinksUpToDate>
  <CharactersWithSpaces>39466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 Chew</dc:creator>
  <cp:lastModifiedBy>Chad Jenison</cp:lastModifiedBy>
  <cp:revision>2</cp:revision>
  <cp:lastPrinted>2017-06-20T21:09:00Z</cp:lastPrinted>
  <dcterms:created xsi:type="dcterms:W3CDTF">2017-07-12T17:51:00Z</dcterms:created>
  <dcterms:modified xsi:type="dcterms:W3CDTF">2017-07-12T17:51:00Z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Jive_VersionGuid" pid="2">
    <vt:lpwstr>1e794396-fbce-4b0c-8dcb-0fd07d236204</vt:lpwstr>
  </property>
  <property fmtid="{D5CDD505-2E9C-101B-9397-08002B2CF9AE}" name="Jive_LatestUserAccountName" pid="3">
    <vt:lpwstr>jenison</vt:lpwstr>
  </property>
  <property fmtid="{D5CDD505-2E9C-101B-9397-08002B2CF9AE}" name="Offisync_UpdateToken" pid="4">
    <vt:lpwstr>6</vt:lpwstr>
  </property>
  <property fmtid="{D5CDD505-2E9C-101B-9397-08002B2CF9AE}" name="Offisync_UniqueId" pid="5">
    <vt:lpwstr>44822</vt:lpwstr>
  </property>
  <property fmtid="{D5CDD505-2E9C-101B-9397-08002B2CF9AE}" name="Offisync_ProviderInitializationData" pid="6">
    <vt:lpwstr>https://hive.f5.com</vt:lpwstr>
  </property>
  <property fmtid="{D5CDD505-2E9C-101B-9397-08002B2CF9AE}" name="Offisync_ServerID" pid="7">
    <vt:lpwstr>a7ce21b1-b0ad-4a12-a7c7-82490448801f</vt:lpwstr>
  </property>
  <property fmtid="{D5CDD505-2E9C-101B-9397-08002B2CF9AE}" name="Jive_ModifiedButNotPublished" pid="8">
    <vt:lpwstr/>
  </property>
  <property fmtid="{D5CDD505-2E9C-101B-9397-08002B2CF9AE}" name="Jive_PrevVersionNumber" pid="9">
    <vt:lpwstr/>
  </property>
  <property fmtid="{D5CDD505-2E9C-101B-9397-08002B2CF9AE}" name="Jive_VersionGuid_v2.5" pid="10">
    <vt:lpwstr/>
  </property>
  <property fmtid="{D5CDD505-2E9C-101B-9397-08002B2CF9AE}" name="Jive_LatestFileFullName" pid="11">
    <vt:lpwstr/>
  </property>
</Properties>
</file>